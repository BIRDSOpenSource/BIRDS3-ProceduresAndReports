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BDAB4E" w14:textId="77777777" w:rsidR="00C62BD4" w:rsidRPr="0096107C" w:rsidRDefault="00C62BD4" w:rsidP="00C62BD4">
      <w:pPr>
        <w:widowControl w:val="0"/>
        <w:jc w:val="center"/>
        <w:rPr>
          <w:rFonts w:cs="Times New Roman"/>
          <w:kern w:val="2"/>
        </w:rPr>
      </w:pPr>
      <w:r w:rsidRPr="0096107C">
        <w:rPr>
          <w:rFonts w:cs="Times New Roman"/>
          <w:kern w:val="2"/>
        </w:rPr>
        <w:t>Kyushu Institute of Technology</w:t>
      </w:r>
    </w:p>
    <w:p w14:paraId="4A6191B9" w14:textId="77777777" w:rsidR="00C62BD4" w:rsidRPr="0096107C" w:rsidRDefault="00C62BD4" w:rsidP="00C62BD4">
      <w:pPr>
        <w:widowControl w:val="0"/>
        <w:jc w:val="center"/>
        <w:rPr>
          <w:rFonts w:cs="Times New Roman"/>
          <w:kern w:val="2"/>
        </w:rPr>
      </w:pPr>
      <w:r w:rsidRPr="0096107C">
        <w:rPr>
          <w:rFonts w:cs="Times New Roman"/>
          <w:kern w:val="2"/>
        </w:rPr>
        <w:t>Department of Applied Science for Integrated System Engineering</w:t>
      </w:r>
    </w:p>
    <w:p w14:paraId="1C203D80" w14:textId="77777777" w:rsidR="00C62BD4" w:rsidRPr="0096107C" w:rsidRDefault="00C62BD4" w:rsidP="00C62BD4">
      <w:pPr>
        <w:widowControl w:val="0"/>
        <w:jc w:val="both"/>
        <w:rPr>
          <w:rFonts w:cs="Times New Roman"/>
          <w:kern w:val="2"/>
        </w:rPr>
      </w:pPr>
    </w:p>
    <w:p w14:paraId="1BE4226E" w14:textId="77777777" w:rsidR="00C62BD4" w:rsidRPr="0096107C" w:rsidRDefault="00C62BD4" w:rsidP="00C62BD4">
      <w:pPr>
        <w:jc w:val="center"/>
        <w:rPr>
          <w:rFonts w:cs="Times New Roman"/>
        </w:rPr>
      </w:pPr>
      <w:r w:rsidRPr="0096107C">
        <w:rPr>
          <w:rFonts w:cs="Times New Roman"/>
          <w:noProof/>
        </w:rPr>
        <w:drawing>
          <wp:inline distT="0" distB="0" distL="0" distR="0" wp14:anchorId="6FDC8DA6" wp14:editId="7B331203">
            <wp:extent cx="583729" cy="646628"/>
            <wp:effectExtent l="0" t="0" r="6985" b="1270"/>
            <wp:docPr id="12" name="Shape 224" descr="C:\Users\Owner\Pictures\symbol_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ape 224" descr="C:\Users\Owner\Pictures\symbol_4.gif"/>
                    <pic:cNvPicPr preferRelativeResize="0"/>
                  </pic:nvPicPr>
                  <pic:blipFill rotWithShape="1">
                    <a:blip r:embed="rId8">
                      <a:alphaModFix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83729" cy="64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9A204" w14:textId="77777777" w:rsidR="00C62BD4" w:rsidRPr="0096107C" w:rsidRDefault="00C62BD4" w:rsidP="00C62BD4">
      <w:pPr>
        <w:rPr>
          <w:rFonts w:cs="Times New Roman"/>
        </w:rPr>
      </w:pPr>
    </w:p>
    <w:p w14:paraId="7E9934F0" w14:textId="77777777" w:rsidR="00C62BD4" w:rsidRPr="0096107C" w:rsidRDefault="00C62BD4" w:rsidP="00C62BD4">
      <w:pPr>
        <w:rPr>
          <w:rFonts w:cs="Times New Roman"/>
        </w:rPr>
      </w:pPr>
    </w:p>
    <w:p w14:paraId="5690D1F3" w14:textId="77777777" w:rsidR="00C62BD4" w:rsidRPr="0096107C" w:rsidRDefault="00C62BD4" w:rsidP="00C62BD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b/>
          <w:color w:val="000000"/>
          <w:sz w:val="52"/>
          <w:szCs w:val="21"/>
        </w:rPr>
      </w:pPr>
      <w:r w:rsidRPr="0096107C">
        <w:rPr>
          <w:rFonts w:cs="Times New Roman"/>
          <w:noProof/>
        </w:rPr>
        <w:drawing>
          <wp:inline distT="0" distB="0" distL="0" distR="0" wp14:anchorId="7146EEE7" wp14:editId="494810D3">
            <wp:extent cx="1206752" cy="984906"/>
            <wp:effectExtent l="0" t="0" r="0" b="5715"/>
            <wp:docPr id="4" name="Picture 31" descr="A close up of a sig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0454E6-150B-CC48-9359-9176C1BF25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 descr="A close up of a sign&#10;&#10;Description automatically generated">
                      <a:extLst>
                        <a:ext uri="{FF2B5EF4-FFF2-40B4-BE49-F238E27FC236}">
                          <a16:creationId xmlns:a16="http://schemas.microsoft.com/office/drawing/2014/main" id="{D20454E6-150B-CC48-9359-9176C1BF25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206752" cy="98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2D60" w14:textId="77777777" w:rsidR="00C62BD4" w:rsidRPr="0096107C" w:rsidRDefault="00C62BD4" w:rsidP="00C62BD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b/>
          <w:color w:val="000000"/>
          <w:szCs w:val="21"/>
        </w:rPr>
      </w:pPr>
    </w:p>
    <w:p w14:paraId="1C80640A" w14:textId="77777777" w:rsidR="00C62BD4" w:rsidRPr="0096107C" w:rsidRDefault="00C62BD4" w:rsidP="00C62BD4">
      <w:pPr>
        <w:jc w:val="center"/>
        <w:rPr>
          <w:rFonts w:cs="Times New Roman"/>
          <w:b/>
          <w:sz w:val="40"/>
          <w:szCs w:val="36"/>
        </w:rPr>
      </w:pPr>
      <w:r w:rsidRPr="0096107C">
        <w:rPr>
          <w:rFonts w:cs="Times New Roman"/>
          <w:noProof/>
        </w:rPr>
        <w:drawing>
          <wp:inline distT="0" distB="0" distL="0" distR="0" wp14:anchorId="6CBA40B2" wp14:editId="4050E8E5">
            <wp:extent cx="1675765" cy="635000"/>
            <wp:effectExtent l="0" t="0" r="635" b="0"/>
            <wp:docPr id="5" name="Picture 32" descr="A close up of a sig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E32616B-1B46-0B43-AABE-56C458D0EA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 descr="A close up of a sign&#10;&#10;Description automatically generated">
                      <a:extLst>
                        <a:ext uri="{FF2B5EF4-FFF2-40B4-BE49-F238E27FC236}">
                          <a16:creationId xmlns:a16="http://schemas.microsoft.com/office/drawing/2014/main" id="{9E32616B-1B46-0B43-AABE-56C458D0EA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67576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94E6" w14:textId="77777777" w:rsidR="00C62BD4" w:rsidRPr="0096107C" w:rsidRDefault="00C62BD4" w:rsidP="00C62BD4">
      <w:pPr>
        <w:widowControl w:val="0"/>
        <w:jc w:val="both"/>
        <w:rPr>
          <w:rFonts w:cs="Times New Roman"/>
          <w:kern w:val="2"/>
        </w:rPr>
      </w:pPr>
    </w:p>
    <w:p w14:paraId="537EF70C" w14:textId="77777777" w:rsidR="00C62BD4" w:rsidRPr="0096107C" w:rsidRDefault="00C62BD4" w:rsidP="00C62BD4">
      <w:pPr>
        <w:widowControl w:val="0"/>
        <w:jc w:val="center"/>
        <w:rPr>
          <w:rFonts w:cs="Times New Roman"/>
          <w:b/>
          <w:kern w:val="2"/>
          <w:sz w:val="40"/>
          <w:szCs w:val="36"/>
        </w:rPr>
      </w:pPr>
      <w:r w:rsidRPr="0096107C">
        <w:rPr>
          <w:rFonts w:cs="Times New Roman"/>
          <w:b/>
          <w:kern w:val="2"/>
          <w:sz w:val="40"/>
          <w:szCs w:val="36"/>
        </w:rPr>
        <w:t>BIRDS-4 Project</w:t>
      </w:r>
    </w:p>
    <w:p w14:paraId="48D869BD" w14:textId="260B8E57" w:rsidR="00C62BD4" w:rsidRPr="0096107C" w:rsidRDefault="00D94D0B" w:rsidP="00C62BD4">
      <w:pPr>
        <w:widowControl w:val="0"/>
        <w:jc w:val="center"/>
        <w:rPr>
          <w:rFonts w:cs="Times New Roman"/>
          <w:i/>
          <w:color w:val="365F91"/>
          <w:kern w:val="2"/>
        </w:rPr>
      </w:pPr>
      <w:r>
        <w:rPr>
          <w:rFonts w:cs="Times New Roman"/>
          <w:b/>
          <w:kern w:val="2"/>
          <w:sz w:val="40"/>
          <w:szCs w:val="36"/>
        </w:rPr>
        <w:t>FM satellite Battery charging procedure</w:t>
      </w:r>
    </w:p>
    <w:p w14:paraId="315D6475" w14:textId="77777777" w:rsidR="00C62BD4" w:rsidRPr="0096107C" w:rsidRDefault="00C62BD4" w:rsidP="00C62BD4">
      <w:pPr>
        <w:widowControl w:val="0"/>
        <w:jc w:val="both"/>
        <w:rPr>
          <w:rFonts w:cs="Times New Roman"/>
          <w:kern w:val="2"/>
        </w:rPr>
      </w:pPr>
    </w:p>
    <w:p w14:paraId="66E3AC73" w14:textId="77777777" w:rsidR="00C62BD4" w:rsidRPr="0096107C" w:rsidRDefault="00C62BD4" w:rsidP="00C62BD4">
      <w:pPr>
        <w:widowControl w:val="0"/>
        <w:jc w:val="both"/>
        <w:rPr>
          <w:rFonts w:cs="Times New Roman"/>
          <w:kern w:val="2"/>
        </w:rPr>
      </w:pPr>
    </w:p>
    <w:p w14:paraId="475BB0B6" w14:textId="699DC55A" w:rsidR="00C62BD4" w:rsidRPr="0096107C" w:rsidRDefault="0093210D" w:rsidP="00C62BD4">
      <w:pPr>
        <w:widowControl w:val="0"/>
        <w:jc w:val="center"/>
        <w:rPr>
          <w:rFonts w:cs="Times New Roman"/>
          <w:kern w:val="2"/>
        </w:rPr>
      </w:pPr>
      <w:r w:rsidRPr="0093210D">
        <w:rPr>
          <w:rFonts w:cs="Times New Roman"/>
          <w:kern w:val="2"/>
        </w:rPr>
        <w:t>Laboratory of Lean Satellite Enterprises and In-Orbit Experiments</w:t>
      </w:r>
    </w:p>
    <w:p w14:paraId="23971667" w14:textId="77777777" w:rsidR="00C62BD4" w:rsidRPr="0096107C" w:rsidRDefault="00C62BD4" w:rsidP="00C62BD4">
      <w:pPr>
        <w:widowControl w:val="0"/>
        <w:jc w:val="both"/>
        <w:rPr>
          <w:rFonts w:cs="Times New Roman"/>
          <w:kern w:val="2"/>
        </w:rPr>
      </w:pPr>
    </w:p>
    <w:p w14:paraId="7643308D" w14:textId="77777777" w:rsidR="00C62BD4" w:rsidRPr="0096107C" w:rsidRDefault="00C62BD4" w:rsidP="00C62BD4">
      <w:pPr>
        <w:widowControl w:val="0"/>
        <w:jc w:val="center"/>
        <w:rPr>
          <w:rFonts w:cs="Times New Roman"/>
          <w:kern w:val="2"/>
        </w:rPr>
      </w:pPr>
      <w:r w:rsidRPr="0096107C">
        <w:rPr>
          <w:rFonts w:cs="Times New Roman"/>
          <w:noProof/>
          <w:kern w:val="2"/>
        </w:rPr>
        <w:drawing>
          <wp:inline distT="0" distB="0" distL="0" distR="0" wp14:anchorId="7B037952" wp14:editId="4F5240B7">
            <wp:extent cx="990600" cy="692149"/>
            <wp:effectExtent l="0" t="0" r="0" b="0"/>
            <wp:docPr id="3" name="Shape 15" descr="laseine_logo_fin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ape 15" descr="laseine_logo_final"/>
                    <pic:cNvPicPr preferRelativeResize="0"/>
                  </pic:nvPicPr>
                  <pic:blipFill rotWithShape="1">
                    <a:blip r:embed="rId11" cstate="screen">
                      <a:alphaModFix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990600" cy="69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8"/>
        <w:gridCol w:w="1996"/>
        <w:gridCol w:w="3001"/>
        <w:gridCol w:w="2721"/>
      </w:tblGrid>
      <w:tr w:rsidR="00C62BD4" w:rsidRPr="0096107C" w14:paraId="451884A8" w14:textId="77777777" w:rsidTr="008A5FF9">
        <w:tc>
          <w:tcPr>
            <w:tcW w:w="720" w:type="pct"/>
            <w:vAlign w:val="center"/>
          </w:tcPr>
          <w:p w14:paraId="0AAA87D6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Date</w:t>
            </w:r>
          </w:p>
        </w:tc>
        <w:tc>
          <w:tcPr>
            <w:tcW w:w="1107" w:type="pct"/>
            <w:vAlign w:val="center"/>
          </w:tcPr>
          <w:p w14:paraId="4B29E4E6" w14:textId="77777777" w:rsidR="00C62BD4" w:rsidRPr="0096107C" w:rsidRDefault="00C62BD4" w:rsidP="00CB56D3">
            <w:pPr>
              <w:widowControl w:val="0"/>
              <w:jc w:val="right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Revision Number</w:t>
            </w:r>
          </w:p>
        </w:tc>
        <w:tc>
          <w:tcPr>
            <w:tcW w:w="1664" w:type="pct"/>
            <w:vAlign w:val="center"/>
          </w:tcPr>
          <w:p w14:paraId="213F2253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Writer</w:t>
            </w:r>
          </w:p>
        </w:tc>
        <w:tc>
          <w:tcPr>
            <w:tcW w:w="1509" w:type="pct"/>
            <w:vAlign w:val="center"/>
          </w:tcPr>
          <w:p w14:paraId="0E148AAB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b/>
                <w:kern w:val="2"/>
                <w:szCs w:val="21"/>
              </w:rPr>
            </w:pPr>
            <w:r w:rsidRPr="0096107C">
              <w:rPr>
                <w:rFonts w:cs="Times New Roman"/>
                <w:b/>
                <w:kern w:val="2"/>
                <w:szCs w:val="21"/>
              </w:rPr>
              <w:t>Annotations</w:t>
            </w:r>
          </w:p>
        </w:tc>
      </w:tr>
      <w:tr w:rsidR="00C62BD4" w:rsidRPr="0096107C" w14:paraId="6AA897C9" w14:textId="77777777" w:rsidTr="008A5FF9">
        <w:tc>
          <w:tcPr>
            <w:tcW w:w="720" w:type="pct"/>
            <w:vAlign w:val="center"/>
          </w:tcPr>
          <w:p w14:paraId="58A60642" w14:textId="3C1AE7F4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 w:rsidRPr="0096107C">
              <w:rPr>
                <w:rFonts w:cs="Times New Roman"/>
                <w:kern w:val="2"/>
                <w:szCs w:val="21"/>
              </w:rPr>
              <w:t>2020/</w:t>
            </w:r>
            <w:r>
              <w:rPr>
                <w:rFonts w:cs="Times New Roman"/>
                <w:kern w:val="2"/>
                <w:szCs w:val="21"/>
              </w:rPr>
              <w:t>0</w:t>
            </w:r>
            <w:r w:rsidR="00900807">
              <w:rPr>
                <w:rFonts w:cs="Times New Roman"/>
                <w:kern w:val="2"/>
                <w:szCs w:val="21"/>
              </w:rPr>
              <w:t>8</w:t>
            </w:r>
            <w:r w:rsidRPr="0096107C">
              <w:rPr>
                <w:rFonts w:cs="Times New Roman"/>
                <w:kern w:val="2"/>
                <w:szCs w:val="21"/>
              </w:rPr>
              <w:t>/</w:t>
            </w:r>
            <w:r w:rsidR="00900807">
              <w:rPr>
                <w:rFonts w:cs="Times New Roman"/>
                <w:kern w:val="2"/>
                <w:szCs w:val="21"/>
              </w:rPr>
              <w:t>29</w:t>
            </w:r>
          </w:p>
        </w:tc>
        <w:tc>
          <w:tcPr>
            <w:tcW w:w="1107" w:type="pct"/>
            <w:vAlign w:val="center"/>
          </w:tcPr>
          <w:p w14:paraId="744AFB06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 w:rsidRPr="0096107C">
              <w:rPr>
                <w:rFonts w:cs="Times New Roman"/>
                <w:kern w:val="2"/>
                <w:szCs w:val="21"/>
              </w:rPr>
              <w:t>1</w:t>
            </w:r>
          </w:p>
        </w:tc>
        <w:tc>
          <w:tcPr>
            <w:tcW w:w="1664" w:type="pct"/>
            <w:vAlign w:val="center"/>
          </w:tcPr>
          <w:p w14:paraId="7B8D0857" w14:textId="5A2D876F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proofErr w:type="spellStart"/>
            <w:r>
              <w:rPr>
                <w:rFonts w:cs="Times New Roman"/>
                <w:kern w:val="2"/>
                <w:szCs w:val="21"/>
              </w:rPr>
              <w:t>Izrael</w:t>
            </w:r>
            <w:proofErr w:type="spellEnd"/>
            <w:r>
              <w:rPr>
                <w:rFonts w:cs="Times New Roman"/>
                <w:kern w:val="2"/>
                <w:szCs w:val="21"/>
              </w:rPr>
              <w:t xml:space="preserve"> </w:t>
            </w:r>
            <w:proofErr w:type="spellStart"/>
            <w:r>
              <w:rPr>
                <w:rFonts w:cs="Times New Roman"/>
                <w:kern w:val="2"/>
                <w:szCs w:val="21"/>
              </w:rPr>
              <w:t>Zenar</w:t>
            </w:r>
            <w:proofErr w:type="spellEnd"/>
            <w:r>
              <w:rPr>
                <w:rFonts w:cs="Times New Roman"/>
                <w:kern w:val="2"/>
                <w:szCs w:val="21"/>
              </w:rPr>
              <w:t xml:space="preserve"> Bautista,</w:t>
            </w:r>
            <w:r w:rsidR="006629D5">
              <w:rPr>
                <w:rFonts w:cs="Times New Roman"/>
                <w:kern w:val="2"/>
                <w:szCs w:val="21"/>
              </w:rPr>
              <w:t xml:space="preserve"> </w:t>
            </w:r>
            <w:proofErr w:type="spellStart"/>
            <w:r w:rsidR="00900807">
              <w:rPr>
                <w:rFonts w:cs="Times New Roman"/>
                <w:kern w:val="2"/>
                <w:szCs w:val="21"/>
              </w:rPr>
              <w:t>Marloun</w:t>
            </w:r>
            <w:proofErr w:type="spellEnd"/>
            <w:r w:rsidR="00900807">
              <w:rPr>
                <w:rFonts w:cs="Times New Roman"/>
                <w:kern w:val="2"/>
                <w:szCs w:val="21"/>
              </w:rPr>
              <w:t xml:space="preserve"> </w:t>
            </w:r>
            <w:proofErr w:type="spellStart"/>
            <w:r w:rsidR="00900807">
              <w:rPr>
                <w:rFonts w:cs="Times New Roman"/>
                <w:kern w:val="2"/>
                <w:szCs w:val="21"/>
              </w:rPr>
              <w:t>Sejera</w:t>
            </w:r>
            <w:proofErr w:type="spellEnd"/>
            <w:r w:rsidR="00900807">
              <w:rPr>
                <w:rFonts w:cs="Times New Roman"/>
                <w:kern w:val="2"/>
                <w:szCs w:val="21"/>
              </w:rPr>
              <w:t xml:space="preserve">, </w:t>
            </w:r>
            <w:proofErr w:type="spellStart"/>
            <w:r w:rsidR="00900807">
              <w:rPr>
                <w:rFonts w:cs="Times New Roman"/>
                <w:kern w:val="2"/>
                <w:szCs w:val="21"/>
              </w:rPr>
              <w:t>Yigit</w:t>
            </w:r>
            <w:proofErr w:type="spellEnd"/>
            <w:r w:rsidR="00900807">
              <w:rPr>
                <w:rFonts w:cs="Times New Roman"/>
                <w:kern w:val="2"/>
                <w:szCs w:val="21"/>
              </w:rPr>
              <w:t xml:space="preserve"> Cay</w:t>
            </w:r>
          </w:p>
        </w:tc>
        <w:tc>
          <w:tcPr>
            <w:tcW w:w="1509" w:type="pct"/>
            <w:vAlign w:val="center"/>
          </w:tcPr>
          <w:p w14:paraId="6C85F8D9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 w:rsidRPr="0096107C">
              <w:rPr>
                <w:rFonts w:cs="Times New Roman"/>
                <w:kern w:val="2"/>
                <w:szCs w:val="21"/>
              </w:rPr>
              <w:t>Initial release</w:t>
            </w:r>
          </w:p>
        </w:tc>
      </w:tr>
      <w:tr w:rsidR="00C62BD4" w:rsidRPr="0096107C" w14:paraId="2E907E42" w14:textId="77777777" w:rsidTr="008A5FF9">
        <w:tc>
          <w:tcPr>
            <w:tcW w:w="720" w:type="pct"/>
            <w:vAlign w:val="center"/>
          </w:tcPr>
          <w:p w14:paraId="60D3FD11" w14:textId="2DE49F58" w:rsidR="00C62BD4" w:rsidRPr="0096107C" w:rsidRDefault="00D94D0B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>
              <w:rPr>
                <w:rFonts w:cs="Times New Roman"/>
                <w:kern w:val="2"/>
                <w:szCs w:val="21"/>
              </w:rPr>
              <w:t>2020/09/08</w:t>
            </w:r>
          </w:p>
        </w:tc>
        <w:tc>
          <w:tcPr>
            <w:tcW w:w="1107" w:type="pct"/>
            <w:vAlign w:val="center"/>
          </w:tcPr>
          <w:p w14:paraId="3FA06977" w14:textId="52452227" w:rsidR="00C62BD4" w:rsidRPr="0096107C" w:rsidRDefault="00D94D0B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>
              <w:rPr>
                <w:rFonts w:cs="Times New Roman"/>
                <w:kern w:val="2"/>
                <w:szCs w:val="21"/>
              </w:rPr>
              <w:t>1.1</w:t>
            </w:r>
          </w:p>
        </w:tc>
        <w:tc>
          <w:tcPr>
            <w:tcW w:w="1664" w:type="pct"/>
            <w:vAlign w:val="center"/>
          </w:tcPr>
          <w:p w14:paraId="07FAD07A" w14:textId="0B385D3B" w:rsidR="00C62BD4" w:rsidRPr="0096107C" w:rsidRDefault="00D94D0B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proofErr w:type="spellStart"/>
            <w:r>
              <w:rPr>
                <w:rFonts w:cs="Times New Roman"/>
                <w:kern w:val="2"/>
                <w:szCs w:val="21"/>
              </w:rPr>
              <w:t>Izrael</w:t>
            </w:r>
            <w:proofErr w:type="spellEnd"/>
            <w:r>
              <w:rPr>
                <w:rFonts w:cs="Times New Roman"/>
                <w:kern w:val="2"/>
                <w:szCs w:val="21"/>
              </w:rPr>
              <w:t xml:space="preserve"> Bautista</w:t>
            </w:r>
            <w:ins w:id="1" w:author="Hari" w:date="2022-03-12T22:54:00Z">
              <w:r w:rsidR="00810FFD">
                <w:rPr>
                  <w:rFonts w:cs="Times New Roman"/>
                  <w:kern w:val="2"/>
                  <w:szCs w:val="21"/>
                </w:rPr>
                <w:t>, Hari</w:t>
              </w:r>
            </w:ins>
          </w:p>
        </w:tc>
        <w:tc>
          <w:tcPr>
            <w:tcW w:w="1509" w:type="pct"/>
            <w:vAlign w:val="center"/>
          </w:tcPr>
          <w:p w14:paraId="3C1C8E6B" w14:textId="7A5FD98F" w:rsidR="00C62BD4" w:rsidRPr="0096107C" w:rsidRDefault="00D94D0B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  <w:r>
              <w:rPr>
                <w:rFonts w:cs="Times New Roman"/>
                <w:kern w:val="2"/>
                <w:szCs w:val="21"/>
              </w:rPr>
              <w:t>Added steps and re-ordered some numbers</w:t>
            </w:r>
          </w:p>
        </w:tc>
      </w:tr>
      <w:tr w:rsidR="00C62BD4" w:rsidRPr="0096107C" w14:paraId="2F4B1E77" w14:textId="77777777" w:rsidTr="008A5FF9">
        <w:tc>
          <w:tcPr>
            <w:tcW w:w="720" w:type="pct"/>
            <w:vAlign w:val="center"/>
          </w:tcPr>
          <w:p w14:paraId="78486637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107" w:type="pct"/>
            <w:vAlign w:val="center"/>
          </w:tcPr>
          <w:p w14:paraId="0C864DAF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664" w:type="pct"/>
            <w:vAlign w:val="center"/>
          </w:tcPr>
          <w:p w14:paraId="175EF63D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  <w:tc>
          <w:tcPr>
            <w:tcW w:w="1509" w:type="pct"/>
            <w:vAlign w:val="center"/>
          </w:tcPr>
          <w:p w14:paraId="31193676" w14:textId="77777777" w:rsidR="00C62BD4" w:rsidRPr="0096107C" w:rsidRDefault="00C62BD4" w:rsidP="00CB56D3">
            <w:pPr>
              <w:widowControl w:val="0"/>
              <w:jc w:val="center"/>
              <w:rPr>
                <w:rFonts w:cs="Times New Roman"/>
                <w:kern w:val="2"/>
                <w:szCs w:val="21"/>
              </w:rPr>
            </w:pPr>
          </w:p>
        </w:tc>
      </w:tr>
    </w:tbl>
    <w:p w14:paraId="227AF715" w14:textId="77658368" w:rsidR="00573FDE" w:rsidRPr="00C62BD4" w:rsidRDefault="00F202DF" w:rsidP="001F57E5">
      <w:pPr>
        <w:pStyle w:val="Heading1"/>
        <w:numPr>
          <w:ilvl w:val="0"/>
          <w:numId w:val="4"/>
        </w:numPr>
        <w:jc w:val="both"/>
        <w:rPr>
          <w:rFonts w:cs="Times New Roman"/>
        </w:rPr>
      </w:pPr>
      <w:r w:rsidRPr="00C62BD4">
        <w:rPr>
          <w:rFonts w:cs="Times New Roman"/>
        </w:rPr>
        <w:br w:type="page"/>
      </w:r>
      <w:r w:rsidR="00C62BD4" w:rsidRPr="00C62BD4">
        <w:rPr>
          <w:rFonts w:cs="Times New Roman"/>
        </w:rPr>
        <w:lastRenderedPageBreak/>
        <w:t xml:space="preserve"> </w:t>
      </w:r>
      <w:bookmarkStart w:id="2" w:name="_Toc49693518"/>
      <w:r w:rsidR="00573FDE" w:rsidRPr="00C62BD4">
        <w:rPr>
          <w:rFonts w:cs="Times New Roman"/>
        </w:rPr>
        <w:t>Introduction</w:t>
      </w:r>
      <w:bookmarkEnd w:id="2"/>
    </w:p>
    <w:p w14:paraId="51049911" w14:textId="1095E756" w:rsidR="002C124C" w:rsidRDefault="00900807">
      <w:pPr>
        <w:ind w:firstLine="360"/>
        <w:jc w:val="both"/>
      </w:pPr>
      <w:r>
        <w:t xml:space="preserve">During the satellites’ storage inside cleanroom before hand-over to JAXA, the satellites were charged </w:t>
      </w:r>
      <w:r w:rsidR="00C82A5E">
        <w:t>in order to have</w:t>
      </w:r>
      <w:r>
        <w:t xml:space="preserve"> high state-of-charge</w:t>
      </w:r>
      <w:r w:rsidR="00C82A5E">
        <w:t xml:space="preserve"> before delivery to JAXA</w:t>
      </w:r>
      <w:proofErr w:type="gramStart"/>
      <w:r>
        <w:t>..</w:t>
      </w:r>
      <w:proofErr w:type="gramEnd"/>
      <w:r>
        <w:t xml:space="preserve"> This document discusses the </w:t>
      </w:r>
      <w:r w:rsidR="00C82A5E">
        <w:t>procedure for charging the satellites.</w:t>
      </w:r>
      <w:r>
        <w:t xml:space="preserve"> </w:t>
      </w:r>
    </w:p>
    <w:p w14:paraId="64B053B7" w14:textId="403D16AA" w:rsidR="002C124C" w:rsidRDefault="002C124C">
      <w:pPr>
        <w:ind w:firstLine="360"/>
        <w:jc w:val="both"/>
      </w:pPr>
      <w:r>
        <w:t>Shown below is the schematic diagram of the battery charging using the external power supply.</w:t>
      </w:r>
      <w:r w:rsidR="00633C58">
        <w:t xml:space="preserve"> The satellites </w:t>
      </w:r>
      <w:proofErr w:type="gramStart"/>
      <w:r w:rsidR="00633C58">
        <w:t>are charged</w:t>
      </w:r>
      <w:proofErr w:type="gramEnd"/>
      <w:r w:rsidR="00633C58">
        <w:t xml:space="preserve"> using an external power supply. The deployment switches (SW1, SW2 and SW3) are </w:t>
      </w:r>
      <w:r w:rsidR="00392847">
        <w:t xml:space="preserve">normally closed switches. When SW1 and SW2 are not </w:t>
      </w:r>
      <w:r w:rsidR="00633C58">
        <w:t xml:space="preserve">pressed, </w:t>
      </w:r>
      <w:r w:rsidR="00392847">
        <w:t xml:space="preserve">they allow the MOSFET switches (SepSW1, SepSW2 and SepSW3) to conduct. When inserted, Remove Before flight (RBF) PIN 1 disconnects the load from the source (solar cells and battery) while RBF PIN 2 disconnects the battery negative terminal from the system ground. To allow charging of the battery, RBF PIN 2 </w:t>
      </w:r>
      <w:proofErr w:type="gramStart"/>
      <w:r w:rsidR="00392847">
        <w:t>must be removed</w:t>
      </w:r>
      <w:proofErr w:type="gramEnd"/>
      <w:r w:rsidR="00392847">
        <w:t>.</w:t>
      </w:r>
    </w:p>
    <w:p w14:paraId="1BE3E731" w14:textId="0602453A" w:rsidR="00A27994" w:rsidRDefault="00B41039" w:rsidP="008A5FF9">
      <w:pPr>
        <w:pStyle w:val="Heading1"/>
      </w:pPr>
      <w:bookmarkStart w:id="3" w:name="_Toc49693519"/>
      <w:r>
        <w:t>1.1 Battery charging overview</w:t>
      </w:r>
      <w:bookmarkEnd w:id="3"/>
    </w:p>
    <w:p w14:paraId="695B7C93" w14:textId="3C863A56" w:rsidR="002C124C" w:rsidRDefault="00B64A69">
      <w:pPr>
        <w:ind w:firstLine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478CF29" wp14:editId="1D5D443F">
                <wp:simplePos x="0" y="0"/>
                <wp:positionH relativeFrom="column">
                  <wp:posOffset>3690257</wp:posOffset>
                </wp:positionH>
                <wp:positionV relativeFrom="paragraph">
                  <wp:posOffset>2503079</wp:posOffset>
                </wp:positionV>
                <wp:extent cx="642257" cy="332015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257" cy="332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284729" w14:textId="68B160C5" w:rsidR="00633C58" w:rsidRPr="008A5FF9" w:rsidRDefault="00B64A69">
                            <w:pPr>
                              <w:rPr>
                                <w:rFonts w:asciiTheme="minorHAnsi" w:hAnsiTheme="minorHAnsi" w:cstheme="minorHAnsi"/>
                                <w:sz w:val="14"/>
                                <w:szCs w:val="16"/>
                              </w:rPr>
                            </w:pPr>
                            <w:r w:rsidRPr="008A5FF9">
                              <w:rPr>
                                <w:rFonts w:asciiTheme="minorHAnsi" w:hAnsiTheme="minorHAnsi" w:cstheme="minorHAnsi"/>
                                <w:sz w:val="14"/>
                                <w:szCs w:val="16"/>
                              </w:rPr>
                              <w:t>Rail Switch</w:t>
                            </w:r>
                            <w:r w:rsidR="00633C58">
                              <w:rPr>
                                <w:rFonts w:asciiTheme="minorHAnsi" w:hAnsiTheme="minorHAnsi" w:cstheme="minorHAnsi"/>
                                <w:sz w:val="14"/>
                                <w:szCs w:val="16"/>
                              </w:rPr>
                              <w:t xml:space="preserve"> (SW3)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478CF29" id="_x0000_t202" coordsize="21600,21600" o:spt="202" path="m,l,21600r21600,l21600,xe">
                <v:stroke joinstyle="miter"/>
                <v:path gradientshapeok="t" o:connecttype="rect"/>
              </v:shapetype>
              <v:shape id="Text Box 210" o:spid="_x0000_s1026" type="#_x0000_t202" style="position:absolute;left:0;text-align:left;margin-left:290.55pt;margin-top:197.1pt;width:50.55pt;height:26.1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" filled="f" stroked="f" strokeweight=".5pt">
                <v:textbox>
                  <w:txbxContent>
                    <w:p w14:paraId="22284729" w14:textId="68B160C5" w:rsidR="00633C58" w:rsidRPr="008A5FF9" w:rsidRDefault="00B64A69">
                      <w:pPr>
                        <w:rPr>
                          <w:rFonts w:asciiTheme="minorHAnsi" w:hAnsiTheme="minorHAnsi" w:cstheme="minorHAnsi"/>
                          <w:sz w:val="14"/>
                          <w:szCs w:val="16"/>
                        </w:rPr>
                      </w:pPr>
                      <w:r w:rsidRPr="008A5FF9">
                        <w:rPr>
                          <w:rFonts w:asciiTheme="minorHAnsi" w:hAnsiTheme="minorHAnsi" w:cstheme="minorHAnsi"/>
                          <w:sz w:val="14"/>
                          <w:szCs w:val="16"/>
                        </w:rPr>
                        <w:t>Rail Switch</w:t>
                      </w:r>
                      <w:r w:rsidR="00633C58">
                        <w:rPr>
                          <w:rFonts w:asciiTheme="minorHAnsi" w:hAnsiTheme="minorHAnsi" w:cstheme="minorHAnsi"/>
                          <w:sz w:val="14"/>
                          <w:szCs w:val="16"/>
                        </w:rPr>
                        <w:t xml:space="preserve"> (SW3)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1FF5BE" wp14:editId="73C7CCED">
                <wp:simplePos x="0" y="0"/>
                <wp:positionH relativeFrom="column">
                  <wp:posOffset>3792415</wp:posOffset>
                </wp:positionH>
                <wp:positionV relativeFrom="paragraph">
                  <wp:posOffset>2487588</wp:posOffset>
                </wp:positionV>
                <wp:extent cx="1301555" cy="266700"/>
                <wp:effectExtent l="0" t="0" r="0" b="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555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BFDE483" id="Rectangle 200" o:spid="_x0000_s1026" style="position:absolute;margin-left:298.6pt;margin-top:195.85pt;width:102.5pt;height:2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77C4338" wp14:editId="39E89AF8">
                <wp:simplePos x="0" y="0"/>
                <wp:positionH relativeFrom="column">
                  <wp:posOffset>3565769</wp:posOffset>
                </wp:positionH>
                <wp:positionV relativeFrom="paragraph">
                  <wp:posOffset>2694696</wp:posOffset>
                </wp:positionV>
                <wp:extent cx="173893" cy="79326"/>
                <wp:effectExtent l="0" t="0" r="0" b="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93" cy="793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2BBBF9A" id="Rectangle 209" o:spid="_x0000_s1026" style="position:absolute;margin-left:280.75pt;margin-top:212.2pt;width:13.7pt;height:6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E097D51" wp14:editId="41F4542C">
                <wp:simplePos x="0" y="0"/>
                <wp:positionH relativeFrom="column">
                  <wp:posOffset>3391877</wp:posOffset>
                </wp:positionH>
                <wp:positionV relativeFrom="paragraph">
                  <wp:posOffset>2696650</wp:posOffset>
                </wp:positionV>
                <wp:extent cx="148492" cy="79326"/>
                <wp:effectExtent l="0" t="0" r="4445" b="0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92" cy="793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7BDE9D7" id="Rectangle 208" o:spid="_x0000_s1026" style="position:absolute;margin-left:267.1pt;margin-top:212.35pt;width:11.7pt;height:6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E36E75C" wp14:editId="1EC3680E">
                <wp:simplePos x="0" y="0"/>
                <wp:positionH relativeFrom="margin">
                  <wp:posOffset>2057400</wp:posOffset>
                </wp:positionH>
                <wp:positionV relativeFrom="paragraph">
                  <wp:posOffset>731732</wp:posOffset>
                </wp:positionV>
                <wp:extent cx="831850" cy="228600"/>
                <wp:effectExtent l="0" t="0" r="6350" b="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228600"/>
                        </a:xfrm>
                        <a:prstGeom prst="rect">
                          <a:avLst/>
                        </a:prstGeom>
                        <a:solidFill>
                          <a:srgbClr val="FFB36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7B32205" id="Rectangle 207" o:spid="_x0000_s1026" style="position:absolute;margin-left:162pt;margin-top:57.6pt;width:65.5pt;height:1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" fillcolor="#ffb366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3AF15E" wp14:editId="7F387FC4">
                <wp:simplePos x="0" y="0"/>
                <wp:positionH relativeFrom="margin">
                  <wp:posOffset>2927684</wp:posOffset>
                </wp:positionH>
                <wp:positionV relativeFrom="paragraph">
                  <wp:posOffset>743317</wp:posOffset>
                </wp:positionV>
                <wp:extent cx="308810" cy="304399"/>
                <wp:effectExtent l="0" t="0" r="0" b="635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810" cy="304399"/>
                        </a:xfrm>
                        <a:prstGeom prst="rect">
                          <a:avLst/>
                        </a:prstGeom>
                        <a:solidFill>
                          <a:srgbClr val="FFB36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256F11C" id="Rectangle 206" o:spid="_x0000_s1026" style="position:absolute;margin-left:230.55pt;margin-top:58.55pt;width:24.3pt;height:23.9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" fillcolor="#ffb366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F84F8E7" wp14:editId="0CAF6A0D">
                <wp:simplePos x="0" y="0"/>
                <wp:positionH relativeFrom="margin">
                  <wp:posOffset>3601453</wp:posOffset>
                </wp:positionH>
                <wp:positionV relativeFrom="paragraph">
                  <wp:posOffset>197885</wp:posOffset>
                </wp:positionV>
                <wp:extent cx="308810" cy="693821"/>
                <wp:effectExtent l="0" t="0" r="0" b="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810" cy="693821"/>
                        </a:xfrm>
                        <a:prstGeom prst="rect">
                          <a:avLst/>
                        </a:prstGeom>
                        <a:solidFill>
                          <a:srgbClr val="FFB36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63024B6" id="Rectangle 205" o:spid="_x0000_s1026" style="position:absolute;margin-left:283.6pt;margin-top:15.6pt;width:24.3pt;height:54.6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" fillcolor="#ffb366" stroked="f" strokeweight="1pt">
                <w10:wrap anchorx="margin"/>
              </v:rect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1E5B1E5" wp14:editId="222A0349">
                <wp:simplePos x="0" y="0"/>
                <wp:positionH relativeFrom="margin">
                  <wp:posOffset>2655904</wp:posOffset>
                </wp:positionH>
                <wp:positionV relativeFrom="paragraph">
                  <wp:posOffset>148523</wp:posOffset>
                </wp:positionV>
                <wp:extent cx="631564" cy="266700"/>
                <wp:effectExtent l="0" t="0" r="0" b="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64" cy="266700"/>
                        </a:xfrm>
                        <a:prstGeom prst="rect">
                          <a:avLst/>
                        </a:prstGeom>
                        <a:solidFill>
                          <a:srgbClr val="FFB36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97B8B78" id="Rectangle 204" o:spid="_x0000_s1026" style="position:absolute;margin-left:209.15pt;margin-top:11.7pt;width:49.75pt;height:21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" fillcolor="#ffb366" stroked="f" strokeweight="1pt">
                <w10:wrap anchorx="margin"/>
              </v:rect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6C731C3" wp14:editId="25C7D76E">
                <wp:simplePos x="0" y="0"/>
                <wp:positionH relativeFrom="margin">
                  <wp:posOffset>179504</wp:posOffset>
                </wp:positionH>
                <wp:positionV relativeFrom="paragraph">
                  <wp:posOffset>555591</wp:posOffset>
                </wp:positionV>
                <wp:extent cx="631564" cy="266700"/>
                <wp:effectExtent l="0" t="0" r="16510" b="1905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64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E7BEEAC" id="Rectangle 203" o:spid="_x0000_s1026" style="position:absolute;margin-left:14.15pt;margin-top:43.75pt;width:49.75pt;height:21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52E09D" wp14:editId="50AF40A2">
                <wp:simplePos x="0" y="0"/>
                <wp:positionH relativeFrom="column">
                  <wp:posOffset>1801906</wp:posOffset>
                </wp:positionH>
                <wp:positionV relativeFrom="paragraph">
                  <wp:posOffset>1355277</wp:posOffset>
                </wp:positionV>
                <wp:extent cx="277906" cy="266700"/>
                <wp:effectExtent l="0" t="0" r="8255" b="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06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8CECDA8" id="Rectangle 202" o:spid="_x0000_s1026" style="position:absolute;margin-left:141.9pt;margin-top:106.7pt;width:21.9pt;height:2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" fillcolor="white [3212]" stroked="f" strokeweight="1pt"/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5F2C67B" wp14:editId="20A3A8A3">
                <wp:simplePos x="0" y="0"/>
                <wp:positionH relativeFrom="column">
                  <wp:posOffset>1932214</wp:posOffset>
                </wp:positionH>
                <wp:positionV relativeFrom="paragraph">
                  <wp:posOffset>2454094</wp:posOffset>
                </wp:positionV>
                <wp:extent cx="1409700" cy="266700"/>
                <wp:effectExtent l="0" t="0" r="0" b="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D16AD9E" id="Rectangle 201" o:spid="_x0000_s1026" style="position:absolute;margin-left:152.15pt;margin-top:193.25pt;width:111pt;height:2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" fillcolor="white [3212]" stroked="f" strokeweight="1pt"/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5668A86" wp14:editId="363A0800">
                <wp:simplePos x="0" y="0"/>
                <wp:positionH relativeFrom="column">
                  <wp:posOffset>5105400</wp:posOffset>
                </wp:positionH>
                <wp:positionV relativeFrom="paragraph">
                  <wp:posOffset>619851</wp:posOffset>
                </wp:positionV>
                <wp:extent cx="280307" cy="266700"/>
                <wp:effectExtent l="0" t="0" r="5715" b="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07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A62DE9B" id="Rectangle 199" o:spid="_x0000_s1026" style="position:absolute;margin-left:402pt;margin-top:48.8pt;width:22.05pt;height:2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" fillcolor="white [3212]" stroked="f" strokeweight="1pt"/>
            </w:pict>
          </mc:Fallback>
        </mc:AlternateContent>
      </w:r>
      <w:r w:rsidR="002C124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42CA2FB" wp14:editId="4E07A936">
                <wp:simplePos x="0" y="0"/>
                <wp:positionH relativeFrom="column">
                  <wp:posOffset>4212771</wp:posOffset>
                </wp:positionH>
                <wp:positionV relativeFrom="paragraph">
                  <wp:posOffset>227965</wp:posOffset>
                </wp:positionV>
                <wp:extent cx="473529" cy="631371"/>
                <wp:effectExtent l="0" t="0" r="3175" b="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529" cy="63137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D53CE0E" id="Rectangle 198" o:spid="_x0000_s1026" style="position:absolute;margin-left:331.7pt;margin-top:17.95pt;width:37.3pt;height:49.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" fillcolor="white [3212]" stroked="f" strokeweight="1pt"/>
            </w:pict>
          </mc:Fallback>
        </mc:AlternateContent>
      </w:r>
      <w:r w:rsidR="002C124C" w:rsidRPr="002C124C">
        <w:rPr>
          <w:noProof/>
        </w:rPr>
        <w:drawing>
          <wp:inline distT="0" distB="0" distL="0" distR="0" wp14:anchorId="20AC57D0" wp14:editId="3497DBD7">
            <wp:extent cx="5731510" cy="3138805"/>
            <wp:effectExtent l="0" t="0" r="2540" b="4445"/>
            <wp:docPr id="19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071665D-DA83-4A17-B6AB-DC969B8C3D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071665D-DA83-4A17-B6AB-DC969B8C3D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DA09" w14:textId="40D99E8C" w:rsidR="002C124C" w:rsidRDefault="002C124C">
      <w:pPr>
        <w:ind w:firstLine="360"/>
        <w:jc w:val="both"/>
      </w:pPr>
    </w:p>
    <w:p w14:paraId="77A439B9" w14:textId="587024C9" w:rsidR="00392847" w:rsidRDefault="00392847">
      <w:pPr>
        <w:ind w:firstLine="360"/>
        <w:jc w:val="both"/>
      </w:pPr>
      <w:r>
        <w:t xml:space="preserve">In the </w:t>
      </w:r>
      <w:r w:rsidR="00405243">
        <w:t xml:space="preserve">battery </w:t>
      </w:r>
      <w:r>
        <w:t xml:space="preserve">charging process, </w:t>
      </w:r>
      <w:r w:rsidR="00405243">
        <w:t>one</w:t>
      </w:r>
      <w:r>
        <w:t xml:space="preserve"> DC power supply </w:t>
      </w:r>
      <w:proofErr w:type="gramStart"/>
      <w:r>
        <w:t>is connected</w:t>
      </w:r>
      <w:proofErr w:type="gramEnd"/>
      <w:r>
        <w:t xml:space="preserve"> to </w:t>
      </w:r>
      <w:r w:rsidR="00405243">
        <w:t xml:space="preserve">one </w:t>
      </w:r>
      <w:r>
        <w:t xml:space="preserve">satellite as in the figure below. </w:t>
      </w:r>
      <w:r w:rsidR="00405243">
        <w:t xml:space="preserve">The satellites will be charged one-at-a-time to ensure proper charging of the satellites. </w:t>
      </w:r>
    </w:p>
    <w:p w14:paraId="361669EA" w14:textId="14EA0669" w:rsidR="00392847" w:rsidRDefault="00392847">
      <w:pPr>
        <w:ind w:firstLine="360"/>
        <w:jc w:val="both"/>
      </w:pPr>
    </w:p>
    <w:p w14:paraId="710499CC" w14:textId="588D1507" w:rsidR="00392847" w:rsidRDefault="00392847">
      <w:pPr>
        <w:ind w:firstLine="360"/>
        <w:jc w:val="both"/>
      </w:pPr>
    </w:p>
    <w:p w14:paraId="376C995E" w14:textId="5C446D3C" w:rsidR="00392847" w:rsidRDefault="00392847">
      <w:pPr>
        <w:ind w:firstLine="360"/>
        <w:jc w:val="both"/>
      </w:pPr>
    </w:p>
    <w:p w14:paraId="481F7894" w14:textId="7A61A12D" w:rsidR="00392847" w:rsidRDefault="00392847">
      <w:pPr>
        <w:ind w:firstLine="360"/>
        <w:jc w:val="both"/>
      </w:pPr>
    </w:p>
    <w:p w14:paraId="0E712C45" w14:textId="26BBFC5B" w:rsidR="00392847" w:rsidRDefault="00392847">
      <w:pPr>
        <w:ind w:firstLine="360"/>
        <w:jc w:val="both"/>
      </w:pPr>
    </w:p>
    <w:p w14:paraId="14CCE5C2" w14:textId="77777777" w:rsidR="00392847" w:rsidRDefault="00392847">
      <w:pPr>
        <w:ind w:firstLine="360"/>
        <w:jc w:val="both"/>
      </w:pPr>
    </w:p>
    <w:p w14:paraId="6CDE638E" w14:textId="2D08B997" w:rsidR="00A27994" w:rsidRDefault="00405243">
      <w:pPr>
        <w:ind w:firstLine="360"/>
        <w:jc w:val="both"/>
      </w:pPr>
      <w:r w:rsidRPr="00FA554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267752" wp14:editId="0EFAD8C6">
                <wp:simplePos x="0" y="0"/>
                <wp:positionH relativeFrom="column">
                  <wp:posOffset>1950720</wp:posOffset>
                </wp:positionH>
                <wp:positionV relativeFrom="paragraph">
                  <wp:posOffset>1002030</wp:posOffset>
                </wp:positionV>
                <wp:extent cx="1813560" cy="0"/>
                <wp:effectExtent l="0" t="19050" r="34290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35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5E46EF93" id="Straight Connector 36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pt,78.9pt" to="296.4pt,7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486FBE" wp14:editId="62AD30AE">
                <wp:simplePos x="0" y="0"/>
                <wp:positionH relativeFrom="column">
                  <wp:posOffset>3771900</wp:posOffset>
                </wp:positionH>
                <wp:positionV relativeFrom="paragraph">
                  <wp:posOffset>861060</wp:posOffset>
                </wp:positionV>
                <wp:extent cx="0" cy="175260"/>
                <wp:effectExtent l="19050" t="0" r="19050" b="3429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526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42E8B57B" id="Straight Connector 42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67.8pt" to="297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4583CD8" wp14:editId="00A7453F">
                <wp:simplePos x="0" y="0"/>
                <wp:positionH relativeFrom="column">
                  <wp:posOffset>3754120</wp:posOffset>
                </wp:positionH>
                <wp:positionV relativeFrom="paragraph">
                  <wp:posOffset>740410</wp:posOffset>
                </wp:positionV>
                <wp:extent cx="65809" cy="55419"/>
                <wp:effectExtent l="0" t="0" r="10795" b="20955"/>
                <wp:wrapNone/>
                <wp:docPr id="193" name="Oval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210E373A" id="Oval 193" o:spid="_x0000_s1026" style="position:absolute;margin-left:295.6pt;margin-top:58.3pt;width:5.2pt;height:4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" fillcolor="white [3212]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178BCC" wp14:editId="293164EB">
                <wp:simplePos x="0" y="0"/>
                <wp:positionH relativeFrom="column">
                  <wp:posOffset>3740150</wp:posOffset>
                </wp:positionH>
                <wp:positionV relativeFrom="paragraph">
                  <wp:posOffset>852805</wp:posOffset>
                </wp:positionV>
                <wp:extent cx="65809" cy="55419"/>
                <wp:effectExtent l="0" t="0" r="10795" b="2095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7034B8C7" id="Oval 44" o:spid="_x0000_s1026" style="position:absolute;margin-left:294.5pt;margin-top:67.15pt;width:5.2pt;height:4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" fillcolor="white [3212]" strokecolor="gray [162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EFDD47E" wp14:editId="68B5380B">
                <wp:simplePos x="0" y="0"/>
                <wp:positionH relativeFrom="column">
                  <wp:posOffset>1946910</wp:posOffset>
                </wp:positionH>
                <wp:positionV relativeFrom="paragraph">
                  <wp:posOffset>762000</wp:posOffset>
                </wp:positionV>
                <wp:extent cx="1832610" cy="0"/>
                <wp:effectExtent l="0" t="19050" r="3429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261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159E5D77" id="Straight Connector 53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pt,60pt" to="297.6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" strokecolor="red" strokeweight="3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A63B2C9" wp14:editId="75B2847A">
            <wp:simplePos x="0" y="0"/>
            <wp:positionH relativeFrom="margin">
              <wp:posOffset>2826385</wp:posOffset>
            </wp:positionH>
            <wp:positionV relativeFrom="paragraph">
              <wp:posOffset>144780</wp:posOffset>
            </wp:positionV>
            <wp:extent cx="1478280" cy="1717040"/>
            <wp:effectExtent l="0" t="0" r="762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29"/>
                    <a:stretch/>
                  </pic:blipFill>
                  <pic:spPr bwMode="auto">
                    <a:xfrm>
                      <a:off x="0" y="0"/>
                      <a:ext cx="1478280" cy="171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A5544" w:rsidRPr="00FA5544">
        <w:rPr>
          <w:noProof/>
        </w:rPr>
        <w:drawing>
          <wp:anchor distT="0" distB="0" distL="114300" distR="114300" simplePos="0" relativeHeight="251663360" behindDoc="0" locked="0" layoutInCell="1" allowOverlap="1" wp14:anchorId="45A7EB74" wp14:editId="7E386F0E">
            <wp:simplePos x="0" y="0"/>
            <wp:positionH relativeFrom="margin">
              <wp:posOffset>-175260</wp:posOffset>
            </wp:positionH>
            <wp:positionV relativeFrom="paragraph">
              <wp:posOffset>220345</wp:posOffset>
            </wp:positionV>
            <wp:extent cx="2407920" cy="1139749"/>
            <wp:effectExtent l="0" t="0" r="0" b="381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7" b="26000"/>
                    <a:stretch/>
                  </pic:blipFill>
                  <pic:spPr bwMode="auto">
                    <a:xfrm>
                      <a:off x="0" y="0"/>
                      <a:ext cx="2407920" cy="11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5D6FA9" w14:textId="26472D44" w:rsidR="00405243" w:rsidRDefault="00405243" w:rsidP="00405243">
      <w:pPr>
        <w:ind w:firstLine="360"/>
        <w:jc w:val="both"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521D28B3" wp14:editId="3A890854">
            <wp:simplePos x="0" y="0"/>
            <wp:positionH relativeFrom="margin">
              <wp:posOffset>3146425</wp:posOffset>
            </wp:positionH>
            <wp:positionV relativeFrom="paragraph">
              <wp:posOffset>175260</wp:posOffset>
            </wp:positionV>
            <wp:extent cx="1478280" cy="1717040"/>
            <wp:effectExtent l="0" t="0" r="762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52" t="-888" r="37077" b="888"/>
                    <a:stretch/>
                  </pic:blipFill>
                  <pic:spPr bwMode="auto">
                    <a:xfrm>
                      <a:off x="0" y="0"/>
                      <a:ext cx="1478280" cy="171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A554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591487C" wp14:editId="4196AFB1">
                <wp:simplePos x="0" y="0"/>
                <wp:positionH relativeFrom="column">
                  <wp:posOffset>1950720</wp:posOffset>
                </wp:positionH>
                <wp:positionV relativeFrom="paragraph">
                  <wp:posOffset>1002030</wp:posOffset>
                </wp:positionV>
                <wp:extent cx="1813560" cy="0"/>
                <wp:effectExtent l="0" t="19050" r="3429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35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0883C720" id="Straight Connector 9" o:spid="_x0000_s1026" style="position:absolute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pt,78.9pt" to="296.4pt,7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CDEE055" wp14:editId="1D50FE37">
                <wp:simplePos x="0" y="0"/>
                <wp:positionH relativeFrom="column">
                  <wp:posOffset>3771900</wp:posOffset>
                </wp:positionH>
                <wp:positionV relativeFrom="paragraph">
                  <wp:posOffset>861060</wp:posOffset>
                </wp:positionV>
                <wp:extent cx="0" cy="175260"/>
                <wp:effectExtent l="19050" t="0" r="19050" b="3429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526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68A65A5C" id="Straight Connector 10" o:spid="_x0000_s1026" style="position:absolute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67.8pt" to="297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7353595" wp14:editId="5F557868">
                <wp:simplePos x="0" y="0"/>
                <wp:positionH relativeFrom="column">
                  <wp:posOffset>3754120</wp:posOffset>
                </wp:positionH>
                <wp:positionV relativeFrom="paragraph">
                  <wp:posOffset>740410</wp:posOffset>
                </wp:positionV>
                <wp:extent cx="65809" cy="55419"/>
                <wp:effectExtent l="0" t="0" r="10795" b="2095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2643D576" id="Oval 13" o:spid="_x0000_s1026" style="position:absolute;margin-left:295.6pt;margin-top:58.3pt;width:5.2pt;height:4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" fillcolor="white [3212]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CF92178" wp14:editId="2C85E3D1">
                <wp:simplePos x="0" y="0"/>
                <wp:positionH relativeFrom="column">
                  <wp:posOffset>3740150</wp:posOffset>
                </wp:positionH>
                <wp:positionV relativeFrom="paragraph">
                  <wp:posOffset>852805</wp:posOffset>
                </wp:positionV>
                <wp:extent cx="65809" cy="55419"/>
                <wp:effectExtent l="0" t="0" r="10795" b="2095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4DF29433" id="Oval 14" o:spid="_x0000_s1026" style="position:absolute;margin-left:294.5pt;margin-top:67.15pt;width:5.2pt;height:4.3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" fillcolor="white [3212]" strokecolor="gray [162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781A012" wp14:editId="2E8D26BB">
                <wp:simplePos x="0" y="0"/>
                <wp:positionH relativeFrom="column">
                  <wp:posOffset>1946910</wp:posOffset>
                </wp:positionH>
                <wp:positionV relativeFrom="paragraph">
                  <wp:posOffset>762000</wp:posOffset>
                </wp:positionV>
                <wp:extent cx="1832610" cy="0"/>
                <wp:effectExtent l="0" t="19050" r="3429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261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4015222C" id="Straight Connector 15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pt,60pt" to="297.6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" strokecolor="red" strokeweight="3pt">
                <v:stroke joinstyle="miter"/>
              </v:line>
            </w:pict>
          </mc:Fallback>
        </mc:AlternateContent>
      </w:r>
      <w:r w:rsidRPr="00FA5544">
        <w:rPr>
          <w:noProof/>
        </w:rPr>
        <w:drawing>
          <wp:anchor distT="0" distB="0" distL="114300" distR="114300" simplePos="0" relativeHeight="251756544" behindDoc="0" locked="0" layoutInCell="1" allowOverlap="1" wp14:anchorId="3588C36E" wp14:editId="5ABE2BD3">
            <wp:simplePos x="0" y="0"/>
            <wp:positionH relativeFrom="margin">
              <wp:posOffset>-175260</wp:posOffset>
            </wp:positionH>
            <wp:positionV relativeFrom="paragraph">
              <wp:posOffset>220345</wp:posOffset>
            </wp:positionV>
            <wp:extent cx="2407920" cy="1139749"/>
            <wp:effectExtent l="0" t="0" r="0" b="381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7" b="26000"/>
                    <a:stretch/>
                  </pic:blipFill>
                  <pic:spPr bwMode="auto">
                    <a:xfrm>
                      <a:off x="0" y="0"/>
                      <a:ext cx="2407920" cy="11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C1FA8E" w14:textId="6974877F" w:rsidR="00405243" w:rsidRDefault="00405243">
      <w:pPr>
        <w:ind w:firstLine="360"/>
        <w:jc w:val="both"/>
        <w:rPr>
          <w:noProof/>
        </w:rPr>
      </w:pPr>
    </w:p>
    <w:p w14:paraId="22139D92" w14:textId="4D11D615" w:rsidR="00405243" w:rsidRDefault="00405243" w:rsidP="00405243">
      <w:pPr>
        <w:ind w:firstLine="360"/>
        <w:jc w:val="both"/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770CF5C9" wp14:editId="08F66913">
            <wp:simplePos x="0" y="0"/>
            <wp:positionH relativeFrom="margin">
              <wp:posOffset>3199765</wp:posOffset>
            </wp:positionH>
            <wp:positionV relativeFrom="paragraph">
              <wp:posOffset>213360</wp:posOffset>
            </wp:positionV>
            <wp:extent cx="1478280" cy="1717040"/>
            <wp:effectExtent l="0" t="0" r="762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96" t="2663" r="10833" b="-2663"/>
                    <a:stretch/>
                  </pic:blipFill>
                  <pic:spPr bwMode="auto">
                    <a:xfrm>
                      <a:off x="0" y="0"/>
                      <a:ext cx="1478280" cy="171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A5544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590A861" wp14:editId="79986FDF">
                <wp:simplePos x="0" y="0"/>
                <wp:positionH relativeFrom="column">
                  <wp:posOffset>1950720</wp:posOffset>
                </wp:positionH>
                <wp:positionV relativeFrom="paragraph">
                  <wp:posOffset>1002030</wp:posOffset>
                </wp:positionV>
                <wp:extent cx="1813560" cy="0"/>
                <wp:effectExtent l="0" t="19050" r="3429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35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4A97BCC0" id="Straight Connector 25" o:spid="_x0000_s1026" style="position:absolute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6pt,78.9pt" to="296.4pt,7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808A7A9" wp14:editId="2F14DCBB">
                <wp:simplePos x="0" y="0"/>
                <wp:positionH relativeFrom="column">
                  <wp:posOffset>3771900</wp:posOffset>
                </wp:positionH>
                <wp:positionV relativeFrom="paragraph">
                  <wp:posOffset>861060</wp:posOffset>
                </wp:positionV>
                <wp:extent cx="0" cy="175260"/>
                <wp:effectExtent l="19050" t="0" r="19050" b="3429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526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6C50419C" id="Straight Connector 26" o:spid="_x0000_s1026" style="position:absolute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67.8pt" to="297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" strokecolor="gray [1629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E64BFB5" wp14:editId="0A1B716D">
                <wp:simplePos x="0" y="0"/>
                <wp:positionH relativeFrom="column">
                  <wp:posOffset>3754120</wp:posOffset>
                </wp:positionH>
                <wp:positionV relativeFrom="paragraph">
                  <wp:posOffset>740410</wp:posOffset>
                </wp:positionV>
                <wp:extent cx="65809" cy="55419"/>
                <wp:effectExtent l="0" t="0" r="10795" b="2095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0929FAA6" id="Oval 30" o:spid="_x0000_s1026" style="position:absolute;margin-left:295.6pt;margin-top:58.3pt;width:5.2pt;height:4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" fillcolor="white [3212]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9DB20F0" wp14:editId="468B75D2">
                <wp:simplePos x="0" y="0"/>
                <wp:positionH relativeFrom="column">
                  <wp:posOffset>3740150</wp:posOffset>
                </wp:positionH>
                <wp:positionV relativeFrom="paragraph">
                  <wp:posOffset>852805</wp:posOffset>
                </wp:positionV>
                <wp:extent cx="65809" cy="55419"/>
                <wp:effectExtent l="0" t="0" r="10795" b="2095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" cy="554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509C0CDA" id="Oval 33" o:spid="_x0000_s1026" style="position:absolute;margin-left:294.5pt;margin-top:67.15pt;width:5.2pt;height:4.3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" fillcolor="white [3212]" strokecolor="gray [162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F33E2EF" wp14:editId="2FB33AAE">
                <wp:simplePos x="0" y="0"/>
                <wp:positionH relativeFrom="column">
                  <wp:posOffset>1946910</wp:posOffset>
                </wp:positionH>
                <wp:positionV relativeFrom="paragraph">
                  <wp:posOffset>762000</wp:posOffset>
                </wp:positionV>
                <wp:extent cx="1832610" cy="0"/>
                <wp:effectExtent l="0" t="19050" r="3429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261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53DD83E3" id="Straight Connector 37" o:spid="_x0000_s1026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pt,60pt" to="297.6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" strokecolor="red" strokeweight="3pt">
                <v:stroke joinstyle="miter"/>
              </v:line>
            </w:pict>
          </mc:Fallback>
        </mc:AlternateContent>
      </w:r>
      <w:r w:rsidRPr="00FA5544">
        <w:rPr>
          <w:noProof/>
        </w:rPr>
        <w:drawing>
          <wp:anchor distT="0" distB="0" distL="114300" distR="114300" simplePos="0" relativeHeight="251764736" behindDoc="0" locked="0" layoutInCell="1" allowOverlap="1" wp14:anchorId="350DE064" wp14:editId="70661C04">
            <wp:simplePos x="0" y="0"/>
            <wp:positionH relativeFrom="margin">
              <wp:posOffset>-175260</wp:posOffset>
            </wp:positionH>
            <wp:positionV relativeFrom="paragraph">
              <wp:posOffset>220345</wp:posOffset>
            </wp:positionV>
            <wp:extent cx="2407920" cy="1139749"/>
            <wp:effectExtent l="0" t="0" r="0" b="381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7" b="26000"/>
                    <a:stretch/>
                  </pic:blipFill>
                  <pic:spPr bwMode="auto">
                    <a:xfrm>
                      <a:off x="0" y="0"/>
                      <a:ext cx="2407920" cy="11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D379D3" w14:textId="77777777" w:rsidR="00405243" w:rsidRDefault="00405243">
      <w:pPr>
        <w:ind w:firstLine="360"/>
        <w:jc w:val="both"/>
        <w:rPr>
          <w:noProof/>
        </w:rPr>
      </w:pPr>
    </w:p>
    <w:p w14:paraId="12910BEE" w14:textId="41BF9E25" w:rsidR="00A27994" w:rsidRDefault="00A27994">
      <w:pPr>
        <w:ind w:firstLine="360"/>
        <w:jc w:val="both"/>
      </w:pPr>
    </w:p>
    <w:p w14:paraId="09883E3B" w14:textId="1512277E" w:rsidR="00A27994" w:rsidRDefault="00A27994" w:rsidP="008A5FF9">
      <w:pPr>
        <w:ind w:firstLine="360"/>
        <w:jc w:val="both"/>
      </w:pPr>
    </w:p>
    <w:p w14:paraId="4D611B47" w14:textId="5A3CC9C5" w:rsidR="00F44498" w:rsidRDefault="00A429DB" w:rsidP="00F44498">
      <w:pPr>
        <w:jc w:val="both"/>
        <w:rPr>
          <w:rFonts w:cs="Times New Roman"/>
          <w:u w:val="single"/>
        </w:rPr>
      </w:pPr>
      <w:r>
        <w:rPr>
          <w:rFonts w:cs="Times New Roman"/>
          <w:u w:val="single"/>
        </w:rPr>
        <w:t>Battery charging procedure</w:t>
      </w:r>
    </w:p>
    <w:p w14:paraId="3EA2D167" w14:textId="5A1E4038" w:rsidR="00DF1587" w:rsidRDefault="00A429DB" w:rsidP="00DF1587">
      <w:pPr>
        <w:jc w:val="both"/>
        <w:rPr>
          <w:rFonts w:cs="Times New Roman"/>
        </w:rPr>
      </w:pPr>
      <w:r w:rsidRPr="00654547">
        <w:rPr>
          <w:rFonts w:cs="Times New Roman"/>
        </w:rPr>
        <w:t>0</w:t>
      </w:r>
      <w:r w:rsidR="00B77EA7">
        <w:rPr>
          <w:rFonts w:cs="Times New Roman"/>
        </w:rPr>
        <w:t>)</w:t>
      </w:r>
      <w:r w:rsidRPr="00654547">
        <w:rPr>
          <w:rFonts w:cs="Times New Roman"/>
        </w:rPr>
        <w:t xml:space="preserve"> </w:t>
      </w:r>
      <w:r w:rsidR="0012596A" w:rsidRPr="00654547">
        <w:rPr>
          <w:rFonts w:cs="Times New Roman"/>
        </w:rPr>
        <w:t xml:space="preserve">Personnel doing this procedure must have proper rest (more than 6 hours sleep), not hungry (has eaten for the past 2 hours) and no other commitments for the duration of charging (approx. 6 hours). </w:t>
      </w:r>
      <w:r w:rsidRPr="00654547">
        <w:rPr>
          <w:rFonts w:cs="Times New Roman"/>
        </w:rPr>
        <w:t>Wear ground straps and connect to grounding cable near the table</w:t>
      </w:r>
    </w:p>
    <w:p w14:paraId="65E2677F" w14:textId="5EFA4173" w:rsidR="00DF1587" w:rsidRPr="00654547" w:rsidRDefault="00C917F1" w:rsidP="0065454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 w:hint="eastAsia"/>
        </w:rPr>
        <w:t>Prepare</w:t>
      </w:r>
      <w:r w:rsidR="00DF1587" w:rsidRPr="00654547">
        <w:rPr>
          <w:rFonts w:cs="Times New Roman"/>
        </w:rPr>
        <w:t xml:space="preserve"> power supply. Set voltage output to 5.2V</w:t>
      </w:r>
      <w:proofErr w:type="gramStart"/>
      <w:r w:rsidR="00DF1587" w:rsidRPr="00654547">
        <w:rPr>
          <w:rFonts w:cs="Times New Roman"/>
        </w:rPr>
        <w:t>,</w:t>
      </w:r>
      <w:r w:rsidR="00405243" w:rsidRPr="00654547">
        <w:rPr>
          <w:rFonts w:cs="Times New Roman"/>
        </w:rPr>
        <w:t>0.8</w:t>
      </w:r>
      <w:r w:rsidR="00DF1587" w:rsidRPr="00654547">
        <w:rPr>
          <w:rFonts w:cs="Times New Roman"/>
        </w:rPr>
        <w:t>A</w:t>
      </w:r>
      <w:proofErr w:type="gramEnd"/>
      <w:r w:rsidR="00DF1587" w:rsidRPr="00654547">
        <w:rPr>
          <w:rFonts w:cs="Times New Roman"/>
        </w:rPr>
        <w:t>.</w:t>
      </w:r>
    </w:p>
    <w:p w14:paraId="222173E2" w14:textId="50905B8E" w:rsidR="00DF1587" w:rsidRDefault="00DF1587" w:rsidP="00CD4DAA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 w:rsidRPr="00654547">
        <w:rPr>
          <w:rFonts w:cs="Times New Roman"/>
        </w:rPr>
        <w:t>Remove GND connector from satellite</w:t>
      </w:r>
    </w:p>
    <w:p w14:paraId="100D1E6D" w14:textId="4FBE213C" w:rsidR="000508EE" w:rsidRDefault="000508EE" w:rsidP="00CD4DAA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Put Kapton tape on satellite bottom deployment switches.</w:t>
      </w:r>
    </w:p>
    <w:p w14:paraId="4C0DECEA" w14:textId="21B9C09C" w:rsidR="000508EE" w:rsidRPr="00654547" w:rsidRDefault="000508EE" w:rsidP="0065454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Measure the battery voltage</w:t>
      </w:r>
      <w:r w:rsidR="008F5605">
        <w:rPr>
          <w:rFonts w:cs="Times New Roman"/>
        </w:rPr>
        <w:t xml:space="preserve"> and record</w:t>
      </w:r>
      <w:r>
        <w:rPr>
          <w:rFonts w:cs="Times New Roman"/>
        </w:rPr>
        <w:t xml:space="preserve">. </w:t>
      </w:r>
      <w:r w:rsidRPr="00654547">
        <w:rPr>
          <w:rFonts w:cs="Times New Roman"/>
          <w:b/>
          <w:bCs/>
        </w:rPr>
        <w:t>Refer to Battery voltage Measurement procedure</w:t>
      </w:r>
      <w:r>
        <w:rPr>
          <w:rFonts w:cs="Times New Roman"/>
        </w:rPr>
        <w:t xml:space="preserve"> </w:t>
      </w:r>
    </w:p>
    <w:p w14:paraId="518B27D8" w14:textId="3256569F" w:rsidR="00405243" w:rsidRPr="00654547" w:rsidRDefault="00405243" w:rsidP="0065454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 w:rsidRPr="00654547">
        <w:rPr>
          <w:rFonts w:cs="Times New Roman"/>
        </w:rPr>
        <w:t>Place charging pin to satellite</w:t>
      </w:r>
      <w:r w:rsidR="00CD4DAA" w:rsidRPr="00654547">
        <w:rPr>
          <w:rFonts w:cs="Times New Roman"/>
        </w:rPr>
        <w:t>. Be careful not to interchange (+) and (-)</w:t>
      </w:r>
      <w:r w:rsidR="000508EE">
        <w:rPr>
          <w:rFonts w:cs="Times New Roman"/>
        </w:rPr>
        <w:t xml:space="preserve"> pins</w:t>
      </w:r>
    </w:p>
    <w:p w14:paraId="4D6546AC" w14:textId="6452CA09" w:rsidR="00CD4DAA" w:rsidRDefault="00CD4DAA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 w:rsidRPr="00654547">
        <w:rPr>
          <w:rFonts w:cs="Times New Roman"/>
        </w:rPr>
        <w:lastRenderedPageBreak/>
        <w:t xml:space="preserve">Double check </w:t>
      </w:r>
      <w:r w:rsidR="000508EE" w:rsidRPr="00262571">
        <w:rPr>
          <w:rFonts w:cs="Times New Roman"/>
        </w:rPr>
        <w:t>the connection</w:t>
      </w:r>
      <w:r w:rsidR="000508EE" w:rsidRPr="00CD4DAA">
        <w:rPr>
          <w:rFonts w:cs="Times New Roman"/>
        </w:rPr>
        <w:t xml:space="preserve"> </w:t>
      </w:r>
      <w:r w:rsidRPr="00654547">
        <w:rPr>
          <w:rFonts w:cs="Times New Roman"/>
        </w:rPr>
        <w:t xml:space="preserve">with another person </w:t>
      </w:r>
    </w:p>
    <w:p w14:paraId="400F6908" w14:textId="7092172B" w:rsidR="00CD4DAA" w:rsidRDefault="00CD4DAA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Turn ON the output of the power supply</w:t>
      </w:r>
      <w:r w:rsidR="00CA6577">
        <w:rPr>
          <w:rFonts w:cs="Times New Roman"/>
        </w:rPr>
        <w:t>. You should see [5.2V, ~0.020 A]. This means that the connection is good.</w:t>
      </w:r>
    </w:p>
    <w:p w14:paraId="2F8FAFC1" w14:textId="669BBD64" w:rsidR="00CA6577" w:rsidRDefault="00CA6577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Remove ONLY RBF-2 of satellite.</w:t>
      </w:r>
    </w:p>
    <w:p w14:paraId="7FBD87C8" w14:textId="138CEC37" w:rsidR="00CA6577" w:rsidRDefault="00CA6577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Check the current of power supply. It should increase.</w:t>
      </w:r>
    </w:p>
    <w:p w14:paraId="204EACEF" w14:textId="2407588B" w:rsidR="00CA6577" w:rsidRDefault="00CA6577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 xml:space="preserve">Do not leave the satellite while it </w:t>
      </w:r>
      <w:proofErr w:type="gramStart"/>
      <w:r>
        <w:rPr>
          <w:rFonts w:cs="Times New Roman"/>
        </w:rPr>
        <w:t>is being charged</w:t>
      </w:r>
      <w:proofErr w:type="gramEnd"/>
      <w:r>
        <w:rPr>
          <w:rFonts w:cs="Times New Roman"/>
        </w:rPr>
        <w:t xml:space="preserve">. Monitor the charging current. It should decrease slowly. </w:t>
      </w:r>
      <w:r w:rsidR="0012596A">
        <w:rPr>
          <w:rFonts w:cs="Times New Roman"/>
        </w:rPr>
        <w:t>I</w:t>
      </w:r>
      <w:r>
        <w:rPr>
          <w:rFonts w:cs="Times New Roman"/>
        </w:rPr>
        <w:t xml:space="preserve">f any unusual event </w:t>
      </w:r>
      <w:proofErr w:type="gramStart"/>
      <w:r>
        <w:rPr>
          <w:rFonts w:cs="Times New Roman"/>
        </w:rPr>
        <w:t>happens</w:t>
      </w:r>
      <w:proofErr w:type="gramEnd"/>
      <w:r>
        <w:rPr>
          <w:rFonts w:cs="Times New Roman"/>
        </w:rPr>
        <w:t xml:space="preserve"> (current fluctuates too much, rapid decrease of charging current</w:t>
      </w:r>
      <w:r w:rsidR="000508EE">
        <w:rPr>
          <w:rFonts w:cs="Times New Roman"/>
        </w:rPr>
        <w:t>, etc.)</w:t>
      </w:r>
      <w:r w:rsidR="0012596A">
        <w:rPr>
          <w:rFonts w:cs="Times New Roman"/>
        </w:rPr>
        <w:t xml:space="preserve">, stop charging (see step #12-14) and report to </w:t>
      </w:r>
      <w:proofErr w:type="spellStart"/>
      <w:r w:rsidR="0012596A">
        <w:rPr>
          <w:rFonts w:cs="Times New Roman"/>
        </w:rPr>
        <w:t>senseis</w:t>
      </w:r>
      <w:proofErr w:type="spellEnd"/>
      <w:r w:rsidR="0012596A">
        <w:rPr>
          <w:rFonts w:cs="Times New Roman"/>
        </w:rPr>
        <w:t>.</w:t>
      </w:r>
    </w:p>
    <w:p w14:paraId="6DDCBC42" w14:textId="006725D5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 xml:space="preserve">Once the charging current reaches </w:t>
      </w:r>
      <w:proofErr w:type="gramStart"/>
      <w:r>
        <w:rPr>
          <w:rFonts w:cs="Times New Roman"/>
        </w:rPr>
        <w:t>0.060A or when the charging current does not decrease after 15 minutes,</w:t>
      </w:r>
      <w:proofErr w:type="gramEnd"/>
      <w:r>
        <w:rPr>
          <w:rFonts w:cs="Times New Roman"/>
        </w:rPr>
        <w:t xml:space="preserve"> the satellite is in fully charge state.</w:t>
      </w:r>
    </w:p>
    <w:p w14:paraId="102302F8" w14:textId="777F46D8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Insert the RBF-2.</w:t>
      </w:r>
    </w:p>
    <w:p w14:paraId="68CDBDFC" w14:textId="2A873954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Turn-OFF</w:t>
      </w:r>
      <w:proofErr w:type="spellEnd"/>
      <w:r>
        <w:rPr>
          <w:rFonts w:cs="Times New Roman"/>
        </w:rPr>
        <w:t xml:space="preserve"> power supply</w:t>
      </w:r>
    </w:p>
    <w:p w14:paraId="20AF13D3" w14:textId="4790E25F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Remove charging cable</w:t>
      </w:r>
    </w:p>
    <w:p w14:paraId="1C4929E9" w14:textId="52D81C68" w:rsidR="008F5605" w:rsidRDefault="008F5605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Measure the battery voltage again as in step #4 and record. Battery voltage should be around 4.1 - 4.2V.</w:t>
      </w:r>
    </w:p>
    <w:p w14:paraId="2995CD4F" w14:textId="0FA9512A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Put GND cable in charging port.</w:t>
      </w:r>
    </w:p>
    <w:p w14:paraId="6D9B6D28" w14:textId="519AF3FA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Remove Kapton tape from satellite bottom deployment switches</w:t>
      </w:r>
    </w:p>
    <w:p w14:paraId="408EA6A5" w14:textId="2BFBF587" w:rsidR="000508EE" w:rsidRDefault="000508EE" w:rsidP="00DF158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>Repeat steps #2-1</w:t>
      </w:r>
      <w:r w:rsidR="008F5605">
        <w:rPr>
          <w:rFonts w:cs="Times New Roman"/>
        </w:rPr>
        <w:t>7</w:t>
      </w:r>
      <w:r>
        <w:rPr>
          <w:rFonts w:cs="Times New Roman"/>
        </w:rPr>
        <w:t xml:space="preserve"> for the next satellite.</w:t>
      </w:r>
    </w:p>
    <w:p w14:paraId="1F7E1737" w14:textId="25E4C0D2" w:rsidR="000508EE" w:rsidRPr="00654547" w:rsidRDefault="000508EE" w:rsidP="00654547">
      <w:pPr>
        <w:pStyle w:val="ListParagraph"/>
        <w:numPr>
          <w:ilvl w:val="0"/>
          <w:numId w:val="34"/>
        </w:numPr>
        <w:jc w:val="both"/>
        <w:rPr>
          <w:rFonts w:cs="Times New Roman"/>
        </w:rPr>
      </w:pPr>
      <w:r>
        <w:rPr>
          <w:rFonts w:cs="Times New Roman"/>
        </w:rPr>
        <w:t xml:space="preserve">Once all satellites are finished, re-check if all Kapton tape are removed, GND connector properly inserted and power supply is turned OFF </w:t>
      </w:r>
    </w:p>
    <w:p w14:paraId="04606BEF" w14:textId="4C373445" w:rsidR="00F44498" w:rsidRDefault="00F44498" w:rsidP="00654547">
      <w:pPr>
        <w:pStyle w:val="ListParagraph"/>
        <w:ind w:left="1080"/>
        <w:jc w:val="both"/>
        <w:rPr>
          <w:rFonts w:cs="Times New Roman"/>
        </w:rPr>
      </w:pPr>
    </w:p>
    <w:bookmarkStart w:id="4" w:name="_Toc45566408"/>
    <w:bookmarkStart w:id="5" w:name="_Toc49634644"/>
    <w:bookmarkStart w:id="6" w:name="_Toc49634657"/>
    <w:bookmarkStart w:id="7" w:name="_Toc49672690"/>
    <w:bookmarkStart w:id="8" w:name="_Toc49672696"/>
    <w:bookmarkStart w:id="9" w:name="_Toc49690273"/>
    <w:bookmarkStart w:id="10" w:name="_Toc49693521"/>
    <w:bookmarkStart w:id="11" w:name="_Toc45566409"/>
    <w:bookmarkStart w:id="12" w:name="_Toc49634645"/>
    <w:bookmarkStart w:id="13" w:name="_Toc49634658"/>
    <w:bookmarkStart w:id="14" w:name="_Toc49672691"/>
    <w:bookmarkStart w:id="15" w:name="_Toc49672697"/>
    <w:bookmarkStart w:id="16" w:name="_Toc49690274"/>
    <w:bookmarkStart w:id="17" w:name="_Toc49693522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bookmarkEnd w:id="15"/>
    <w:bookmarkEnd w:id="16"/>
    <w:bookmarkEnd w:id="17"/>
    <w:p w14:paraId="104B70D6" w14:textId="0BECBF0A" w:rsidR="0086192B" w:rsidRDefault="0086192B" w:rsidP="0086192B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699B35" wp14:editId="6ED70242">
                <wp:simplePos x="0" y="0"/>
                <wp:positionH relativeFrom="column">
                  <wp:posOffset>3063240</wp:posOffset>
                </wp:positionH>
                <wp:positionV relativeFrom="paragraph">
                  <wp:posOffset>1227455</wp:posOffset>
                </wp:positionV>
                <wp:extent cx="518160" cy="822960"/>
                <wp:effectExtent l="0" t="0" r="15240" b="152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8229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C8A073" w14:textId="283404F0" w:rsidR="00FA5544" w:rsidRPr="0086192B" w:rsidRDefault="00FA5544" w:rsidP="0086192B">
                            <w:pPr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86192B">
                              <w:rPr>
                                <w:sz w:val="14"/>
                                <w:szCs w:val="16"/>
                              </w:rPr>
                              <w:t>RBF</w:t>
                            </w:r>
                            <w:r>
                              <w:rPr>
                                <w:sz w:val="14"/>
                                <w:szCs w:val="16"/>
                              </w:rPr>
                              <w:t>1</w:t>
                            </w:r>
                            <w:r w:rsidRPr="0086192B">
                              <w:rPr>
                                <w:sz w:val="14"/>
                                <w:szCs w:val="16"/>
                              </w:rPr>
                              <w:t>-</w:t>
                            </w:r>
                            <w:r w:rsidRPr="0086192B">
                              <w:rPr>
                                <w:b/>
                                <w:bCs/>
                                <w:sz w:val="14"/>
                                <w:szCs w:val="16"/>
                                <w:u w:val="single"/>
                              </w:rPr>
                              <w:t>DO NOT remove</w:t>
                            </w:r>
                            <w:r w:rsidRPr="0086192B">
                              <w:rPr>
                                <w:sz w:val="14"/>
                                <w:szCs w:val="16"/>
                              </w:rPr>
                              <w:t xml:space="preserve"> for charging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4699B35" id="Rectangle 20" o:spid="_x0000_s1029" style="position:absolute;left:0;text-align:left;margin-left:241.2pt;margin-top:96.65pt;width:40.8pt;height:6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" fillcolor="red" strokecolor="#1f3763 [1604]" strokeweight="1pt">
                <v:textbox>
                  <w:txbxContent>
                    <w:p w14:paraId="64C8A073" w14:textId="283404F0" w:rsidR="00FA5544" w:rsidRPr="0086192B" w:rsidRDefault="00FA5544" w:rsidP="0086192B">
                      <w:pPr>
                        <w:jc w:val="center"/>
                        <w:rPr>
                          <w:sz w:val="14"/>
                          <w:szCs w:val="16"/>
                        </w:rPr>
                      </w:pPr>
                      <w:r w:rsidRPr="0086192B">
                        <w:rPr>
                          <w:sz w:val="14"/>
                          <w:szCs w:val="16"/>
                        </w:rPr>
                        <w:t>RBF</w:t>
                      </w:r>
                      <w:r>
                        <w:rPr>
                          <w:sz w:val="14"/>
                          <w:szCs w:val="16"/>
                        </w:rPr>
                        <w:t>1</w:t>
                      </w:r>
                      <w:r w:rsidRPr="0086192B">
                        <w:rPr>
                          <w:sz w:val="14"/>
                          <w:szCs w:val="16"/>
                        </w:rPr>
                        <w:t>-</w:t>
                      </w:r>
                      <w:r w:rsidRPr="0086192B">
                        <w:rPr>
                          <w:b/>
                          <w:bCs/>
                          <w:sz w:val="14"/>
                          <w:szCs w:val="16"/>
                          <w:u w:val="single"/>
                        </w:rPr>
                        <w:t>DO NOT remove</w:t>
                      </w:r>
                      <w:r w:rsidRPr="0086192B">
                        <w:rPr>
                          <w:sz w:val="14"/>
                          <w:szCs w:val="16"/>
                        </w:rPr>
                        <w:t xml:space="preserve"> for charging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32EF33" wp14:editId="155948CB">
                <wp:simplePos x="0" y="0"/>
                <wp:positionH relativeFrom="column">
                  <wp:posOffset>2080260</wp:posOffset>
                </wp:positionH>
                <wp:positionV relativeFrom="paragraph">
                  <wp:posOffset>1524635</wp:posOffset>
                </wp:positionV>
                <wp:extent cx="518160" cy="822960"/>
                <wp:effectExtent l="0" t="0" r="1524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82296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75132A" w14:textId="0ECE57DF" w:rsidR="00FA5544" w:rsidRPr="0086192B" w:rsidRDefault="00FA5544" w:rsidP="0086192B">
                            <w:pPr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86192B">
                              <w:rPr>
                                <w:sz w:val="14"/>
                                <w:szCs w:val="16"/>
                              </w:rPr>
                              <w:t>RBF2-remove for charging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C32EF33" id="Rectangle 19" o:spid="_x0000_s1030" style="position:absolute;left:0;text-align:left;margin-left:163.8pt;margin-top:120.05pt;width:40.8pt;height:64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" fillcolor="#92d050" strokecolor="#1f3763 [1604]" strokeweight="1pt">
                <v:textbox>
                  <w:txbxContent>
                    <w:p w14:paraId="4575132A" w14:textId="0ECE57DF" w:rsidR="00FA5544" w:rsidRPr="0086192B" w:rsidRDefault="00FA5544" w:rsidP="0086192B">
                      <w:pPr>
                        <w:jc w:val="center"/>
                        <w:rPr>
                          <w:sz w:val="14"/>
                          <w:szCs w:val="16"/>
                        </w:rPr>
                      </w:pPr>
                      <w:r w:rsidRPr="0086192B">
                        <w:rPr>
                          <w:sz w:val="14"/>
                          <w:szCs w:val="16"/>
                        </w:rPr>
                        <w:t>RBF2-remove for charging</w:t>
                      </w:r>
                    </w:p>
                  </w:txbxContent>
                </v:textbox>
              </v:rect>
            </w:pict>
          </mc:Fallback>
        </mc:AlternateContent>
      </w:r>
      <w:r w:rsidRPr="0086192B">
        <w:rPr>
          <w:noProof/>
        </w:rPr>
        <w:drawing>
          <wp:inline distT="0" distB="0" distL="0" distR="0" wp14:anchorId="1D7469C4" wp14:editId="19AF84C2">
            <wp:extent cx="3573780" cy="264795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139" r="16507"/>
                    <a:stretch/>
                  </pic:blipFill>
                  <pic:spPr bwMode="auto">
                    <a:xfrm>
                      <a:off x="0" y="0"/>
                      <a:ext cx="357378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9CBF3" w14:textId="77777777" w:rsidR="00E4267C" w:rsidRPr="00C62BD4" w:rsidRDefault="00BF196C" w:rsidP="008A5FF9">
      <w:pPr>
        <w:ind w:firstLine="360"/>
        <w:jc w:val="both"/>
        <w:rPr>
          <w:rFonts w:cs="Times New Roman"/>
        </w:rPr>
      </w:pPr>
      <w:bookmarkStart w:id="18" w:name="_Toc45523208"/>
      <w:bookmarkStart w:id="19" w:name="_Toc45565779"/>
      <w:bookmarkStart w:id="20" w:name="_Toc45566437"/>
      <w:bookmarkStart w:id="21" w:name="_Toc45565780"/>
      <w:bookmarkStart w:id="22" w:name="_Toc45566438"/>
      <w:bookmarkStart w:id="23" w:name="_Toc45565781"/>
      <w:bookmarkStart w:id="24" w:name="_Toc45566439"/>
      <w:bookmarkStart w:id="25" w:name="_Toc45565782"/>
      <w:bookmarkStart w:id="26" w:name="_Toc45566440"/>
      <w:bookmarkStart w:id="27" w:name="_Toc45565783"/>
      <w:bookmarkStart w:id="28" w:name="_Toc45566441"/>
      <w:bookmarkStart w:id="29" w:name="_Toc45565784"/>
      <w:bookmarkStart w:id="30" w:name="_Toc45566442"/>
      <w:bookmarkStart w:id="31" w:name="_Toc45565785"/>
      <w:bookmarkStart w:id="32" w:name="_Toc45566443"/>
      <w:bookmarkStart w:id="33" w:name="_Toc45565786"/>
      <w:bookmarkStart w:id="34" w:name="_Toc45566444"/>
      <w:bookmarkStart w:id="35" w:name="_Toc45565787"/>
      <w:bookmarkStart w:id="36" w:name="_Toc45566445"/>
      <w:bookmarkStart w:id="37" w:name="_Toc45565788"/>
      <w:bookmarkStart w:id="38" w:name="_Toc45566446"/>
      <w:bookmarkStart w:id="39" w:name="_Toc45565789"/>
      <w:bookmarkStart w:id="40" w:name="_Toc45566447"/>
      <w:bookmarkStart w:id="41" w:name="_Toc45565790"/>
      <w:bookmarkStart w:id="42" w:name="_Toc45566448"/>
      <w:bookmarkStart w:id="43" w:name="_Toc45565791"/>
      <w:bookmarkStart w:id="44" w:name="_Toc45566449"/>
      <w:bookmarkStart w:id="45" w:name="_Toc45565792"/>
      <w:bookmarkStart w:id="46" w:name="_Toc45566450"/>
      <w:bookmarkStart w:id="47" w:name="_Toc45565793"/>
      <w:bookmarkStart w:id="48" w:name="_Toc45566451"/>
      <w:bookmarkStart w:id="49" w:name="_Toc45565794"/>
      <w:bookmarkStart w:id="50" w:name="_Toc45566452"/>
      <w:bookmarkStart w:id="51" w:name="_Toc45565795"/>
      <w:bookmarkStart w:id="52" w:name="_Toc45566453"/>
      <w:bookmarkStart w:id="53" w:name="_Toc45565796"/>
      <w:bookmarkStart w:id="54" w:name="_Toc45566454"/>
      <w:bookmarkStart w:id="55" w:name="_Toc45565797"/>
      <w:bookmarkStart w:id="56" w:name="_Toc45566455"/>
      <w:bookmarkStart w:id="57" w:name="_Toc45565798"/>
      <w:bookmarkStart w:id="58" w:name="_Toc45566456"/>
      <w:bookmarkStart w:id="59" w:name="_Toc45565799"/>
      <w:bookmarkStart w:id="60" w:name="_Toc45566457"/>
      <w:bookmarkStart w:id="61" w:name="_Toc45565800"/>
      <w:bookmarkStart w:id="62" w:name="_Toc45566458"/>
      <w:bookmarkStart w:id="63" w:name="_Toc45565801"/>
      <w:bookmarkStart w:id="64" w:name="_Toc45566459"/>
      <w:bookmarkStart w:id="65" w:name="_Toc45565802"/>
      <w:bookmarkStart w:id="66" w:name="_Toc45566460"/>
      <w:bookmarkStart w:id="67" w:name="_Toc45565803"/>
      <w:bookmarkStart w:id="68" w:name="_Toc45566461"/>
      <w:bookmarkStart w:id="69" w:name="_Toc45565804"/>
      <w:bookmarkStart w:id="70" w:name="_Toc45566462"/>
      <w:bookmarkStart w:id="71" w:name="_Toc45565805"/>
      <w:bookmarkStart w:id="72" w:name="_Toc45566463"/>
      <w:bookmarkStart w:id="73" w:name="_Toc45565806"/>
      <w:bookmarkStart w:id="74" w:name="_Toc45566464"/>
      <w:bookmarkStart w:id="75" w:name="_Toc45565807"/>
      <w:bookmarkStart w:id="76" w:name="_Toc45566465"/>
      <w:bookmarkStart w:id="77" w:name="_Toc45565808"/>
      <w:bookmarkStart w:id="78" w:name="_Toc45566466"/>
      <w:bookmarkStart w:id="79" w:name="_Toc45565809"/>
      <w:bookmarkStart w:id="80" w:name="_Toc45566467"/>
      <w:bookmarkStart w:id="81" w:name="_Toc45565810"/>
      <w:bookmarkStart w:id="82" w:name="_Toc45566468"/>
      <w:bookmarkStart w:id="83" w:name="_Toc45565811"/>
      <w:bookmarkStart w:id="84" w:name="_Toc45566469"/>
      <w:bookmarkStart w:id="85" w:name="_Toc45565812"/>
      <w:bookmarkStart w:id="86" w:name="_Toc45566470"/>
      <w:bookmarkStart w:id="87" w:name="_Toc45565813"/>
      <w:bookmarkStart w:id="88" w:name="_Toc45566471"/>
      <w:bookmarkStart w:id="89" w:name="_Toc45565814"/>
      <w:bookmarkStart w:id="90" w:name="_Toc45566472"/>
      <w:bookmarkStart w:id="91" w:name="_Toc45565815"/>
      <w:bookmarkStart w:id="92" w:name="_Toc45566473"/>
      <w:bookmarkStart w:id="93" w:name="_Toc45565816"/>
      <w:bookmarkStart w:id="94" w:name="_Toc45566474"/>
      <w:bookmarkStart w:id="95" w:name="_Toc45565817"/>
      <w:bookmarkStart w:id="96" w:name="_Toc45566475"/>
      <w:bookmarkStart w:id="97" w:name="_Toc45565818"/>
      <w:bookmarkStart w:id="98" w:name="_Toc45566476"/>
      <w:bookmarkStart w:id="99" w:name="_Toc45565819"/>
      <w:bookmarkStart w:id="100" w:name="_Toc45566477"/>
      <w:bookmarkStart w:id="101" w:name="_Toc45565820"/>
      <w:bookmarkStart w:id="102" w:name="_Toc45566478"/>
      <w:bookmarkStart w:id="103" w:name="_Toc45565821"/>
      <w:bookmarkStart w:id="104" w:name="_Toc45566479"/>
      <w:bookmarkStart w:id="105" w:name="_Toc45565822"/>
      <w:bookmarkStart w:id="106" w:name="_Toc45566480"/>
      <w:bookmarkStart w:id="107" w:name="_Toc45565823"/>
      <w:bookmarkStart w:id="108" w:name="_Toc45566481"/>
      <w:bookmarkStart w:id="109" w:name="_Toc45565824"/>
      <w:bookmarkStart w:id="110" w:name="_Toc45566482"/>
      <w:bookmarkStart w:id="111" w:name="_Toc45565825"/>
      <w:bookmarkStart w:id="112" w:name="_Toc45566483"/>
      <w:bookmarkStart w:id="113" w:name="_Toc45565826"/>
      <w:bookmarkStart w:id="114" w:name="_Toc45566484"/>
      <w:bookmarkStart w:id="115" w:name="_Toc45565827"/>
      <w:bookmarkStart w:id="116" w:name="_Toc45566485"/>
      <w:bookmarkStart w:id="117" w:name="_Toc45565828"/>
      <w:bookmarkStart w:id="118" w:name="_Toc45566486"/>
      <w:bookmarkStart w:id="119" w:name="_Toc45565829"/>
      <w:bookmarkStart w:id="120" w:name="_Toc45566487"/>
      <w:bookmarkStart w:id="121" w:name="_Toc45565830"/>
      <w:bookmarkStart w:id="122" w:name="_Toc45566488"/>
      <w:bookmarkStart w:id="123" w:name="_Toc45565831"/>
      <w:bookmarkStart w:id="124" w:name="_Toc45566489"/>
      <w:bookmarkStart w:id="125" w:name="_Toc45565832"/>
      <w:bookmarkStart w:id="126" w:name="_Toc45566490"/>
      <w:bookmarkStart w:id="127" w:name="_Toc45565833"/>
      <w:bookmarkStart w:id="128" w:name="_Toc45566491"/>
      <w:bookmarkStart w:id="129" w:name="_Toc45565834"/>
      <w:bookmarkStart w:id="130" w:name="_Toc45566492"/>
      <w:bookmarkStart w:id="131" w:name="_Toc45565835"/>
      <w:bookmarkStart w:id="132" w:name="_Toc45566493"/>
      <w:bookmarkStart w:id="133" w:name="_Toc45565836"/>
      <w:bookmarkStart w:id="134" w:name="_Toc45566494"/>
      <w:bookmarkStart w:id="135" w:name="_Toc45565837"/>
      <w:bookmarkStart w:id="136" w:name="_Toc45566495"/>
      <w:bookmarkStart w:id="137" w:name="_Toc45565838"/>
      <w:bookmarkStart w:id="138" w:name="_Toc45566496"/>
      <w:bookmarkStart w:id="139" w:name="_Toc45565839"/>
      <w:bookmarkStart w:id="140" w:name="_Toc45566497"/>
      <w:bookmarkStart w:id="141" w:name="_Toc45565840"/>
      <w:bookmarkStart w:id="142" w:name="_Toc45566498"/>
      <w:bookmarkStart w:id="143" w:name="_Toc45565841"/>
      <w:bookmarkStart w:id="144" w:name="_Toc45566499"/>
      <w:bookmarkStart w:id="145" w:name="_Toc45565842"/>
      <w:bookmarkStart w:id="146" w:name="_Toc45566500"/>
      <w:bookmarkStart w:id="147" w:name="_Toc45565843"/>
      <w:bookmarkStart w:id="148" w:name="_Toc45566501"/>
      <w:bookmarkStart w:id="149" w:name="_Toc45565844"/>
      <w:bookmarkStart w:id="150" w:name="_Toc45566502"/>
      <w:bookmarkStart w:id="151" w:name="_Toc45565845"/>
      <w:bookmarkStart w:id="152" w:name="_Toc45566503"/>
      <w:bookmarkStart w:id="153" w:name="_Toc45565846"/>
      <w:bookmarkStart w:id="154" w:name="_Toc45566504"/>
      <w:bookmarkStart w:id="155" w:name="_Toc45565847"/>
      <w:bookmarkStart w:id="156" w:name="_Toc45566505"/>
      <w:bookmarkStart w:id="157" w:name="_Toc45565848"/>
      <w:bookmarkStart w:id="158" w:name="_Toc45566506"/>
      <w:bookmarkStart w:id="159" w:name="_Toc45565849"/>
      <w:bookmarkStart w:id="160" w:name="_Toc45566507"/>
      <w:bookmarkStart w:id="161" w:name="_Toc45565850"/>
      <w:bookmarkStart w:id="162" w:name="_Toc45566508"/>
      <w:bookmarkStart w:id="163" w:name="_Toc45565851"/>
      <w:bookmarkStart w:id="164" w:name="_Toc45566509"/>
      <w:bookmarkStart w:id="165" w:name="_Toc45565852"/>
      <w:bookmarkStart w:id="166" w:name="_Toc45566510"/>
      <w:bookmarkStart w:id="167" w:name="_Toc45565853"/>
      <w:bookmarkStart w:id="168" w:name="_Toc45566511"/>
      <w:bookmarkStart w:id="169" w:name="_Toc45565854"/>
      <w:bookmarkStart w:id="170" w:name="_Toc45566512"/>
      <w:bookmarkStart w:id="171" w:name="_Toc45565855"/>
      <w:bookmarkStart w:id="172" w:name="_Toc45566513"/>
      <w:bookmarkStart w:id="173" w:name="_Toc45565856"/>
      <w:bookmarkStart w:id="174" w:name="_Toc45566514"/>
      <w:bookmarkStart w:id="175" w:name="_Toc45565857"/>
      <w:bookmarkStart w:id="176" w:name="_Toc45566515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r w:rsidRPr="00C62BD4">
        <w:rPr>
          <w:rFonts w:cs="Times New Roman"/>
        </w:rPr>
        <w:br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4394"/>
        <w:gridCol w:w="851"/>
        <w:gridCol w:w="850"/>
        <w:gridCol w:w="714"/>
        <w:gridCol w:w="1503"/>
      </w:tblGrid>
      <w:tr w:rsidR="00E4267C" w14:paraId="6CC73CF8" w14:textId="77777777" w:rsidTr="00654547">
        <w:tc>
          <w:tcPr>
            <w:tcW w:w="704" w:type="dxa"/>
          </w:tcPr>
          <w:p w14:paraId="376D71CC" w14:textId="135FBC50" w:rsidR="00E4267C" w:rsidRDefault="00E4267C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Step</w:t>
            </w:r>
          </w:p>
        </w:tc>
        <w:tc>
          <w:tcPr>
            <w:tcW w:w="4394" w:type="dxa"/>
          </w:tcPr>
          <w:p w14:paraId="7CB36D42" w14:textId="1A02EC8F" w:rsidR="00E4267C" w:rsidRDefault="00E4267C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Action</w:t>
            </w:r>
          </w:p>
        </w:tc>
        <w:tc>
          <w:tcPr>
            <w:tcW w:w="851" w:type="dxa"/>
          </w:tcPr>
          <w:p w14:paraId="1A93E7C3" w14:textId="372EEE3F" w:rsidR="00B77EA7" w:rsidRDefault="00E4267C" w:rsidP="00E4267C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Guara</w:t>
            </w:r>
            <w:proofErr w:type="spellEnd"/>
            <w:r w:rsidR="00B77EA7">
              <w:rPr>
                <w:rFonts w:cs="Times New Roman"/>
              </w:rPr>
              <w:t>-</w:t>
            </w:r>
          </w:p>
          <w:p w14:paraId="0A736821" w14:textId="6DA2D35F" w:rsidR="00E4267C" w:rsidRDefault="00E4267C" w:rsidP="00654547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nisat</w:t>
            </w:r>
            <w:proofErr w:type="spellEnd"/>
          </w:p>
        </w:tc>
        <w:tc>
          <w:tcPr>
            <w:tcW w:w="850" w:type="dxa"/>
          </w:tcPr>
          <w:p w14:paraId="086E63E0" w14:textId="18ECF315" w:rsidR="00E4267C" w:rsidRDefault="00E4267C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Maya-2</w:t>
            </w:r>
          </w:p>
        </w:tc>
        <w:tc>
          <w:tcPr>
            <w:tcW w:w="714" w:type="dxa"/>
          </w:tcPr>
          <w:p w14:paraId="0DFA5076" w14:textId="48194A4D" w:rsidR="00E4267C" w:rsidRDefault="00E4267C" w:rsidP="00654547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Tsuru</w:t>
            </w:r>
            <w:proofErr w:type="spellEnd"/>
          </w:p>
        </w:tc>
        <w:tc>
          <w:tcPr>
            <w:tcW w:w="1503" w:type="dxa"/>
          </w:tcPr>
          <w:p w14:paraId="56ED684D" w14:textId="1731C425" w:rsidR="00E4267C" w:rsidRDefault="00E4267C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Remarks</w:t>
            </w:r>
          </w:p>
        </w:tc>
      </w:tr>
      <w:tr w:rsidR="00B77EA7" w14:paraId="0B932C60" w14:textId="77777777" w:rsidTr="00B77EA7">
        <w:tc>
          <w:tcPr>
            <w:tcW w:w="704" w:type="dxa"/>
          </w:tcPr>
          <w:p w14:paraId="31DA2AA8" w14:textId="281A2010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4394" w:type="dxa"/>
          </w:tcPr>
          <w:p w14:paraId="59551987" w14:textId="77777777" w:rsidR="00B77EA7" w:rsidRPr="00262571" w:rsidRDefault="00B77EA7" w:rsidP="00B77EA7">
            <w:pPr>
              <w:jc w:val="both"/>
              <w:rPr>
                <w:rFonts w:cs="Times New Roman"/>
              </w:rPr>
            </w:pPr>
            <w:r w:rsidRPr="00262571">
              <w:rPr>
                <w:rFonts w:cs="Times New Roman"/>
              </w:rPr>
              <w:t>Personnel doing this procedure must have proper rest (more than 6 hours sleep), not hungry (has eaten for the past 2 hours) and no other commitments for the duration of charging (approx. 6 hours). Wear ground straps and connect to grounding cable near the table</w:t>
            </w:r>
          </w:p>
          <w:p w14:paraId="19A34DBE" w14:textId="3CCC4677" w:rsidR="00B77EA7" w:rsidRDefault="00C917F1" w:rsidP="00E4267C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B82A90" wp14:editId="4B4575EF">
                  <wp:extent cx="2804160" cy="428942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r="12374"/>
                          <a:stretch/>
                        </pic:blipFill>
                        <pic:spPr bwMode="auto">
                          <a:xfrm>
                            <a:off x="0" y="0"/>
                            <a:ext cx="2805781" cy="4291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28EA3C47" w14:textId="77777777" w:rsidR="00B77EA7" w:rsidRDefault="00B77EA7" w:rsidP="00E4267C">
            <w:pPr>
              <w:jc w:val="center"/>
              <w:rPr>
                <w:rFonts w:cs="Times New Roman"/>
              </w:rPr>
            </w:pPr>
          </w:p>
        </w:tc>
        <w:tc>
          <w:tcPr>
            <w:tcW w:w="850" w:type="dxa"/>
          </w:tcPr>
          <w:p w14:paraId="3D1749DB" w14:textId="77777777" w:rsidR="00B77EA7" w:rsidRDefault="00B77EA7" w:rsidP="00E4267C">
            <w:pPr>
              <w:jc w:val="center"/>
              <w:rPr>
                <w:rFonts w:cs="Times New Roman"/>
              </w:rPr>
            </w:pPr>
          </w:p>
        </w:tc>
        <w:tc>
          <w:tcPr>
            <w:tcW w:w="714" w:type="dxa"/>
          </w:tcPr>
          <w:p w14:paraId="41793D23" w14:textId="77777777" w:rsidR="00B77EA7" w:rsidRDefault="00B77EA7" w:rsidP="00E4267C">
            <w:pPr>
              <w:jc w:val="center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632B34BD" w14:textId="77777777" w:rsidR="00B77EA7" w:rsidRDefault="00B77EA7" w:rsidP="00E4267C">
            <w:pPr>
              <w:jc w:val="center"/>
              <w:rPr>
                <w:rFonts w:cs="Times New Roman"/>
              </w:rPr>
            </w:pPr>
          </w:p>
        </w:tc>
      </w:tr>
      <w:tr w:rsidR="00E4267C" w14:paraId="6237E7C4" w14:textId="77777777" w:rsidTr="00654547">
        <w:tc>
          <w:tcPr>
            <w:tcW w:w="704" w:type="dxa"/>
          </w:tcPr>
          <w:p w14:paraId="327ADE9F" w14:textId="1E76A887" w:rsidR="00E4267C" w:rsidRDefault="00B77EA7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4394" w:type="dxa"/>
          </w:tcPr>
          <w:p w14:paraId="2EBB3C39" w14:textId="35323A93" w:rsidR="00E4267C" w:rsidRPr="00654547" w:rsidRDefault="00C917F1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Prepare power supply. Set voltage output to 5.2V</w:t>
            </w:r>
            <w:proofErr w:type="gramStart"/>
            <w:r w:rsidRPr="00654547">
              <w:rPr>
                <w:rFonts w:cs="Times New Roman"/>
              </w:rPr>
              <w:t>,0.8A</w:t>
            </w:r>
            <w:proofErr w:type="gramEnd"/>
            <w:r w:rsidRPr="00654547">
              <w:rPr>
                <w:rFonts w:cs="Times New Roman"/>
              </w:rPr>
              <w:t>.</w:t>
            </w:r>
          </w:p>
        </w:tc>
        <w:tc>
          <w:tcPr>
            <w:tcW w:w="851" w:type="dxa"/>
          </w:tcPr>
          <w:p w14:paraId="600234F7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4FB6D4E6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34126E59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42200A4C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</w:tr>
      <w:tr w:rsidR="00E4267C" w14:paraId="5A124981" w14:textId="77777777" w:rsidTr="00654547">
        <w:tc>
          <w:tcPr>
            <w:tcW w:w="704" w:type="dxa"/>
          </w:tcPr>
          <w:p w14:paraId="15C32219" w14:textId="4E22C05D" w:rsidR="00B77EA7" w:rsidRDefault="00B77EA7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4394" w:type="dxa"/>
          </w:tcPr>
          <w:p w14:paraId="42773738" w14:textId="77777777" w:rsidR="005F6AF7" w:rsidRPr="00654547" w:rsidRDefault="005F6AF7" w:rsidP="00654547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Remove GND connector from satellite</w:t>
            </w:r>
          </w:p>
          <w:p w14:paraId="79FFCF07" w14:textId="10DDB48A" w:rsidR="00E4267C" w:rsidRDefault="005F6AF7" w:rsidP="008A5FF9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2463D725" wp14:editId="107DD0D4">
                      <wp:simplePos x="0" y="0"/>
                      <wp:positionH relativeFrom="column">
                        <wp:posOffset>1889125</wp:posOffset>
                      </wp:positionH>
                      <wp:positionV relativeFrom="paragraph">
                        <wp:posOffset>611505</wp:posOffset>
                      </wp:positionV>
                      <wp:extent cx="838200" cy="1417320"/>
                      <wp:effectExtent l="19050" t="19050" r="19050" b="11430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8200" cy="14173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7086EE8" id="Rectangle 47" o:spid="_x0000_s1026" style="position:absolute;margin-left:148.75pt;margin-top:48.15pt;width:66pt;height:111.6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" filled="f" strokecolor="red" strokeweight="3pt"/>
                  </w:pict>
                </mc:Fallback>
              </mc:AlternateContent>
            </w:r>
            <w:r w:rsidRPr="0086192B">
              <w:rPr>
                <w:noProof/>
              </w:rPr>
              <w:drawing>
                <wp:inline distT="0" distB="0" distL="0" distR="0" wp14:anchorId="1CC0A61E" wp14:editId="4D537F8B">
                  <wp:extent cx="2689334" cy="1992630"/>
                  <wp:effectExtent l="0" t="0" r="0" b="762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1139" r="16507"/>
                          <a:stretch/>
                        </pic:blipFill>
                        <pic:spPr bwMode="auto">
                          <a:xfrm>
                            <a:off x="0" y="0"/>
                            <a:ext cx="2693964" cy="1996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65B6375A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1A76629F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4AB228F4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2FDA0583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</w:tr>
      <w:tr w:rsidR="00E4267C" w14:paraId="4BEF5CA1" w14:textId="77777777" w:rsidTr="00654547">
        <w:tc>
          <w:tcPr>
            <w:tcW w:w="704" w:type="dxa"/>
          </w:tcPr>
          <w:p w14:paraId="0A9ACEAE" w14:textId="263A8E6C" w:rsidR="00E4267C" w:rsidRDefault="00B77EA7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4394" w:type="dxa"/>
          </w:tcPr>
          <w:p w14:paraId="0397720D" w14:textId="77777777" w:rsidR="005F6AF7" w:rsidRPr="00654547" w:rsidRDefault="005F6AF7" w:rsidP="00654547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Put Kapton tape on satellite bottom deployment switches.</w:t>
            </w:r>
          </w:p>
          <w:p w14:paraId="6FF7A381" w14:textId="5A850829" w:rsidR="00E4267C" w:rsidRDefault="00B77EA7" w:rsidP="008A5FF9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378CF0" wp14:editId="6E4A8D14">
                  <wp:extent cx="2529840" cy="2806087"/>
                  <wp:effectExtent l="0" t="0" r="381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8435" r="29919"/>
                          <a:stretch/>
                        </pic:blipFill>
                        <pic:spPr bwMode="auto">
                          <a:xfrm>
                            <a:off x="0" y="0"/>
                            <a:ext cx="2532947" cy="2809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0A4871D8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18442730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09A02D5D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60F902DA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</w:tr>
      <w:tr w:rsidR="00E4267C" w14:paraId="330040F9" w14:textId="77777777" w:rsidTr="00654547">
        <w:tc>
          <w:tcPr>
            <w:tcW w:w="704" w:type="dxa"/>
          </w:tcPr>
          <w:p w14:paraId="38C17ADC" w14:textId="2F768885" w:rsidR="00E4267C" w:rsidRDefault="00B77EA7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4394" w:type="dxa"/>
          </w:tcPr>
          <w:p w14:paraId="224F5334" w14:textId="77777777" w:rsidR="00E4267C" w:rsidRDefault="005F6AF7" w:rsidP="008A5FF9">
            <w:pPr>
              <w:jc w:val="both"/>
              <w:rPr>
                <w:rFonts w:cs="Times New Roman"/>
                <w:b/>
                <w:bCs/>
              </w:rPr>
            </w:pPr>
            <w:r>
              <w:rPr>
                <w:rFonts w:cs="Times New Roman"/>
              </w:rPr>
              <w:t xml:space="preserve">Measure the battery voltage and record. </w:t>
            </w:r>
            <w:r w:rsidRPr="00262571">
              <w:rPr>
                <w:rFonts w:cs="Times New Roman"/>
                <w:b/>
                <w:bCs/>
              </w:rPr>
              <w:t>Refer to Battery voltage Measurement procedure</w:t>
            </w:r>
          </w:p>
          <w:p w14:paraId="719312C0" w14:textId="7819999B" w:rsidR="005F6AF7" w:rsidRDefault="005F6AF7" w:rsidP="008A5FF9">
            <w:pPr>
              <w:jc w:val="both"/>
              <w:rPr>
                <w:rFonts w:cs="Times New Roman"/>
              </w:rPr>
            </w:pPr>
            <w:r w:rsidRPr="00E72B65">
              <w:rPr>
                <w:noProof/>
              </w:rPr>
              <w:drawing>
                <wp:inline distT="0" distB="0" distL="0" distR="0" wp14:anchorId="0926BE48" wp14:editId="449C02AF">
                  <wp:extent cx="2679700" cy="2009775"/>
                  <wp:effectExtent l="0" t="0" r="6350" b="952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32433EDF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58CFB2DF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330E0841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3C5F6707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</w:tr>
      <w:tr w:rsidR="00E4267C" w14:paraId="4EAB2A49" w14:textId="77777777" w:rsidTr="00654547">
        <w:tc>
          <w:tcPr>
            <w:tcW w:w="704" w:type="dxa"/>
          </w:tcPr>
          <w:p w14:paraId="2BC96A99" w14:textId="71603480" w:rsidR="00E4267C" w:rsidRDefault="00B77EA7" w:rsidP="0065454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</w:p>
        </w:tc>
        <w:tc>
          <w:tcPr>
            <w:tcW w:w="4394" w:type="dxa"/>
          </w:tcPr>
          <w:p w14:paraId="7DBA2077" w14:textId="77777777" w:rsidR="005F6AF7" w:rsidRPr="00654547" w:rsidRDefault="005F6AF7" w:rsidP="00654547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Place charging pin to satellite. Be careful not to interchange (+) and (-) pins</w:t>
            </w:r>
          </w:p>
          <w:p w14:paraId="690B36C3" w14:textId="0CDB7A86" w:rsidR="00E4267C" w:rsidRDefault="009610BB" w:rsidP="008A5FF9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5AF82877" wp14:editId="00383027">
                  <wp:extent cx="2714205" cy="1653540"/>
                  <wp:effectExtent l="0" t="0" r="0" b="381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308" r="19866"/>
                          <a:stretch/>
                        </pic:blipFill>
                        <pic:spPr bwMode="auto">
                          <a:xfrm>
                            <a:off x="0" y="0"/>
                            <a:ext cx="2720155" cy="1657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6E40C61B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45FCEFE5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138C0839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7E2438FC" w14:textId="77777777" w:rsidR="00E4267C" w:rsidRDefault="00E4267C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0FDD3444" w14:textId="77777777" w:rsidTr="00B77EA7">
        <w:tc>
          <w:tcPr>
            <w:tcW w:w="704" w:type="dxa"/>
          </w:tcPr>
          <w:p w14:paraId="2E93A727" w14:textId="342AD0DF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</w:t>
            </w:r>
          </w:p>
        </w:tc>
        <w:tc>
          <w:tcPr>
            <w:tcW w:w="4394" w:type="dxa"/>
          </w:tcPr>
          <w:p w14:paraId="71804F25" w14:textId="75F8F931" w:rsidR="00B77EA7" w:rsidRPr="00654547" w:rsidRDefault="008D2C44" w:rsidP="00654547">
            <w:pPr>
              <w:jc w:val="center"/>
              <w:rPr>
                <w:rFonts w:cs="Times New Roman"/>
                <w:b/>
                <w:bCs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>Double check the connection with another person</w:t>
            </w:r>
          </w:p>
        </w:tc>
        <w:tc>
          <w:tcPr>
            <w:tcW w:w="851" w:type="dxa"/>
          </w:tcPr>
          <w:p w14:paraId="62693653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7955FFF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7349A38F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6B14967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FB82C9C" w14:textId="77777777" w:rsidTr="00B77EA7">
        <w:tc>
          <w:tcPr>
            <w:tcW w:w="704" w:type="dxa"/>
          </w:tcPr>
          <w:p w14:paraId="3B999027" w14:textId="44304037" w:rsidR="00B77EA7" w:rsidRDefault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7</w:t>
            </w:r>
          </w:p>
        </w:tc>
        <w:tc>
          <w:tcPr>
            <w:tcW w:w="4394" w:type="dxa"/>
          </w:tcPr>
          <w:p w14:paraId="0D3BEA2F" w14:textId="433D5B29" w:rsidR="00B77EA7" w:rsidRDefault="008D2C44" w:rsidP="008A5FF9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Turn ON the output of the power supply. You should see [5.2V, ~0.020 A]. This means that the connection is good.</w:t>
            </w:r>
          </w:p>
        </w:tc>
        <w:tc>
          <w:tcPr>
            <w:tcW w:w="851" w:type="dxa"/>
          </w:tcPr>
          <w:p w14:paraId="4E93C18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1574113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20C53529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489538FD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7261B668" w14:textId="77777777" w:rsidTr="00B77EA7">
        <w:tc>
          <w:tcPr>
            <w:tcW w:w="704" w:type="dxa"/>
          </w:tcPr>
          <w:p w14:paraId="5BACEA48" w14:textId="299FAFA4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8</w:t>
            </w:r>
          </w:p>
        </w:tc>
        <w:tc>
          <w:tcPr>
            <w:tcW w:w="4394" w:type="dxa"/>
          </w:tcPr>
          <w:p w14:paraId="52860EBA" w14:textId="77777777" w:rsidR="00B77EA7" w:rsidRDefault="008D2C44" w:rsidP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 xml:space="preserve">Remove </w:t>
            </w:r>
            <w:r w:rsidRPr="00654547">
              <w:rPr>
                <w:rFonts w:cs="Times New Roman"/>
                <w:b/>
                <w:bCs/>
                <w:u w:val="single"/>
              </w:rPr>
              <w:t>ONLY RBF-2</w:t>
            </w:r>
            <w:r w:rsidRPr="00654547">
              <w:rPr>
                <w:rFonts w:cs="Times New Roman"/>
              </w:rPr>
              <w:t xml:space="preserve"> of satellite.</w:t>
            </w:r>
          </w:p>
          <w:p w14:paraId="13A4C5C5" w14:textId="6A50C564" w:rsidR="008D2C44" w:rsidRPr="00654547" w:rsidRDefault="008D2C44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B18630" wp14:editId="3075B8C1">
                  <wp:extent cx="2653030" cy="1225550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22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3343C27A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498886BB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15A5878E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0A4E215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71F0E1FE" w14:textId="77777777" w:rsidTr="00B77EA7">
        <w:tc>
          <w:tcPr>
            <w:tcW w:w="704" w:type="dxa"/>
          </w:tcPr>
          <w:p w14:paraId="601F2790" w14:textId="1B8A5CEE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9</w:t>
            </w:r>
          </w:p>
        </w:tc>
        <w:tc>
          <w:tcPr>
            <w:tcW w:w="4394" w:type="dxa"/>
          </w:tcPr>
          <w:p w14:paraId="28BE86FE" w14:textId="77777777" w:rsidR="00B77EA7" w:rsidRDefault="008D2C44" w:rsidP="008A5FF9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Check the current of power supply. It should increase.</w:t>
            </w:r>
          </w:p>
          <w:p w14:paraId="263D9C73" w14:textId="4D83FA98" w:rsidR="008D2C44" w:rsidRDefault="008D2C44" w:rsidP="008A5FF9">
            <w:pPr>
              <w:jc w:val="both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5B3168DE" wp14:editId="28A066C4">
                  <wp:extent cx="2691765" cy="1356084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8306"/>
                          <a:stretch/>
                        </pic:blipFill>
                        <pic:spPr bwMode="auto">
                          <a:xfrm>
                            <a:off x="0" y="0"/>
                            <a:ext cx="2702475" cy="136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14:paraId="24A7B92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5176CAAF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554A7A4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25420CC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7D0DCDBC" w14:textId="77777777" w:rsidTr="00B77EA7">
        <w:tc>
          <w:tcPr>
            <w:tcW w:w="704" w:type="dxa"/>
          </w:tcPr>
          <w:p w14:paraId="2CACD49B" w14:textId="6958CAD5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</w:t>
            </w:r>
          </w:p>
        </w:tc>
        <w:tc>
          <w:tcPr>
            <w:tcW w:w="4394" w:type="dxa"/>
          </w:tcPr>
          <w:p w14:paraId="3835A32E" w14:textId="77777777" w:rsidR="008D2C44" w:rsidRDefault="008D2C44" w:rsidP="008D2C44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 xml:space="preserve">Do not leave the satellite while it </w:t>
            </w:r>
            <w:proofErr w:type="gramStart"/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>is being charged</w:t>
            </w:r>
            <w:proofErr w:type="gramEnd"/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 xml:space="preserve">. </w:t>
            </w:r>
          </w:p>
          <w:p w14:paraId="38DBE98D" w14:textId="77777777" w:rsidR="008D2C44" w:rsidRDefault="008D2C44" w:rsidP="008D2C44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</w:p>
          <w:p w14:paraId="7F97EDA0" w14:textId="7CC1FB8A" w:rsidR="008D2C44" w:rsidRDefault="008D2C44" w:rsidP="008D2C44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 xml:space="preserve">Monitor the charging current. It should decrease slowly. </w:t>
            </w:r>
          </w:p>
          <w:p w14:paraId="1E765FD2" w14:textId="77777777" w:rsidR="008D2C44" w:rsidRDefault="008D2C44" w:rsidP="008D2C44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</w:p>
          <w:p w14:paraId="7D650410" w14:textId="679B88FB" w:rsidR="00B77EA7" w:rsidRPr="00654547" w:rsidRDefault="008D2C44" w:rsidP="00654547">
            <w:pPr>
              <w:rPr>
                <w:rFonts w:cs="Times New Roman"/>
                <w:b/>
                <w:bCs/>
                <w:sz w:val="24"/>
                <w:szCs w:val="28"/>
                <w:u w:val="single"/>
              </w:rPr>
            </w:pPr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 xml:space="preserve">If any unusual event </w:t>
            </w:r>
            <w:proofErr w:type="gramStart"/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>happens</w:t>
            </w:r>
            <w:proofErr w:type="gramEnd"/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 xml:space="preserve"> (current fluctuates too much, rapid decrease of charging current, etc.), stop charging (see step #12-14) and report to </w:t>
            </w:r>
            <w:proofErr w:type="spellStart"/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>senseis</w:t>
            </w:r>
            <w:proofErr w:type="spellEnd"/>
            <w:r w:rsidRPr="00654547">
              <w:rPr>
                <w:rFonts w:cs="Times New Roman"/>
                <w:b/>
                <w:bCs/>
                <w:sz w:val="24"/>
                <w:szCs w:val="28"/>
                <w:u w:val="single"/>
              </w:rPr>
              <w:t>.</w:t>
            </w:r>
          </w:p>
        </w:tc>
        <w:tc>
          <w:tcPr>
            <w:tcW w:w="851" w:type="dxa"/>
          </w:tcPr>
          <w:p w14:paraId="2759DE23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3DABB62A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7F782DBD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407FAC9D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079A0ACF" w14:textId="77777777" w:rsidTr="00B77EA7">
        <w:tc>
          <w:tcPr>
            <w:tcW w:w="704" w:type="dxa"/>
          </w:tcPr>
          <w:p w14:paraId="3338D618" w14:textId="1FF9E185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</w:t>
            </w:r>
          </w:p>
        </w:tc>
        <w:tc>
          <w:tcPr>
            <w:tcW w:w="4394" w:type="dxa"/>
          </w:tcPr>
          <w:p w14:paraId="267A276B" w14:textId="64200B81" w:rsidR="00B77EA7" w:rsidRDefault="008D2C44" w:rsidP="008A5FF9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 xml:space="preserve">Once the charging current reaches </w:t>
            </w:r>
            <w:proofErr w:type="gramStart"/>
            <w:r w:rsidRPr="00654547">
              <w:rPr>
                <w:rFonts w:cs="Times New Roman"/>
              </w:rPr>
              <w:t>0.060A or when the charging current does not decrease after 15 minutes,</w:t>
            </w:r>
            <w:proofErr w:type="gramEnd"/>
            <w:r w:rsidRPr="00654547">
              <w:rPr>
                <w:rFonts w:cs="Times New Roman"/>
              </w:rPr>
              <w:t xml:space="preserve"> the satellite is in fully charge state.</w:t>
            </w:r>
          </w:p>
        </w:tc>
        <w:tc>
          <w:tcPr>
            <w:tcW w:w="851" w:type="dxa"/>
          </w:tcPr>
          <w:p w14:paraId="3746FF6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39C0C97E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33FEADA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4C58D96D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43F2E286" w14:textId="77777777" w:rsidTr="00B77EA7">
        <w:tc>
          <w:tcPr>
            <w:tcW w:w="704" w:type="dxa"/>
          </w:tcPr>
          <w:p w14:paraId="35EAAAD0" w14:textId="222C65AA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</w:t>
            </w:r>
          </w:p>
        </w:tc>
        <w:tc>
          <w:tcPr>
            <w:tcW w:w="4394" w:type="dxa"/>
          </w:tcPr>
          <w:p w14:paraId="06A7CF33" w14:textId="00EA1CE8" w:rsidR="00B77EA7" w:rsidRDefault="008D2C44" w:rsidP="008A5FF9">
            <w:pPr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Insert RBF-2</w:t>
            </w:r>
          </w:p>
        </w:tc>
        <w:tc>
          <w:tcPr>
            <w:tcW w:w="851" w:type="dxa"/>
          </w:tcPr>
          <w:p w14:paraId="6EC47EA3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033B2C61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10222DC7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0A42E90A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23936B2" w14:textId="77777777" w:rsidTr="00B77EA7">
        <w:tc>
          <w:tcPr>
            <w:tcW w:w="704" w:type="dxa"/>
          </w:tcPr>
          <w:p w14:paraId="1E8E806F" w14:textId="2A0CD2DA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13</w:t>
            </w:r>
          </w:p>
        </w:tc>
        <w:tc>
          <w:tcPr>
            <w:tcW w:w="4394" w:type="dxa"/>
          </w:tcPr>
          <w:p w14:paraId="5BE1D62C" w14:textId="48E4109E" w:rsidR="00B77EA7" w:rsidRPr="00654547" w:rsidRDefault="008D2C44">
            <w:pPr>
              <w:jc w:val="both"/>
              <w:rPr>
                <w:rFonts w:cs="Times New Roman"/>
              </w:rPr>
            </w:pPr>
            <w:proofErr w:type="spellStart"/>
            <w:r w:rsidRPr="00654547">
              <w:rPr>
                <w:rFonts w:cs="Times New Roman"/>
              </w:rPr>
              <w:t>Turn-OFF</w:t>
            </w:r>
            <w:proofErr w:type="spellEnd"/>
            <w:r w:rsidRPr="00654547">
              <w:rPr>
                <w:rFonts w:cs="Times New Roman"/>
              </w:rPr>
              <w:t xml:space="preserve"> power supply</w:t>
            </w:r>
          </w:p>
        </w:tc>
        <w:tc>
          <w:tcPr>
            <w:tcW w:w="851" w:type="dxa"/>
          </w:tcPr>
          <w:p w14:paraId="01E24A81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6150D54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7513219E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79FDA1E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3D2CE4AD" w14:textId="77777777" w:rsidTr="00B77EA7">
        <w:tc>
          <w:tcPr>
            <w:tcW w:w="704" w:type="dxa"/>
          </w:tcPr>
          <w:p w14:paraId="0902CF91" w14:textId="02CF5CA1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14</w:t>
            </w:r>
          </w:p>
        </w:tc>
        <w:tc>
          <w:tcPr>
            <w:tcW w:w="4394" w:type="dxa"/>
          </w:tcPr>
          <w:p w14:paraId="4BE19649" w14:textId="33BA41B9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Remove charging cable</w:t>
            </w:r>
          </w:p>
        </w:tc>
        <w:tc>
          <w:tcPr>
            <w:tcW w:w="851" w:type="dxa"/>
          </w:tcPr>
          <w:p w14:paraId="284F599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072CE55A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60676BF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7AA5940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B859174" w14:textId="77777777" w:rsidTr="00B77EA7">
        <w:tc>
          <w:tcPr>
            <w:tcW w:w="704" w:type="dxa"/>
          </w:tcPr>
          <w:p w14:paraId="05084C7B" w14:textId="57F00176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</w:t>
            </w:r>
          </w:p>
        </w:tc>
        <w:tc>
          <w:tcPr>
            <w:tcW w:w="4394" w:type="dxa"/>
          </w:tcPr>
          <w:p w14:paraId="2A6ABA90" w14:textId="1AC5CA44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 xml:space="preserve">Measure the battery voltage again as in step #4 and record. </w:t>
            </w:r>
            <w:r w:rsidRPr="00654547">
              <w:rPr>
                <w:rFonts w:cs="Times New Roman"/>
                <w:b/>
                <w:bCs/>
              </w:rPr>
              <w:t>Battery voltage should be around 4.1 - 4.2V.</w:t>
            </w:r>
          </w:p>
        </w:tc>
        <w:tc>
          <w:tcPr>
            <w:tcW w:w="851" w:type="dxa"/>
          </w:tcPr>
          <w:p w14:paraId="5B8402C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726B4550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184EF0AC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2773AB7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ED6590C" w14:textId="77777777" w:rsidTr="00B77EA7">
        <w:tc>
          <w:tcPr>
            <w:tcW w:w="704" w:type="dxa"/>
          </w:tcPr>
          <w:p w14:paraId="1B0E30F4" w14:textId="72D8EC96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16</w:t>
            </w:r>
          </w:p>
        </w:tc>
        <w:tc>
          <w:tcPr>
            <w:tcW w:w="4394" w:type="dxa"/>
          </w:tcPr>
          <w:p w14:paraId="0A78C7D3" w14:textId="023914F6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Put GND cable in charging port.</w:t>
            </w:r>
          </w:p>
        </w:tc>
        <w:tc>
          <w:tcPr>
            <w:tcW w:w="851" w:type="dxa"/>
          </w:tcPr>
          <w:p w14:paraId="5696B28E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6E4CE7AC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17609584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6F54AF4F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507B166A" w14:textId="77777777" w:rsidTr="00B77EA7">
        <w:tc>
          <w:tcPr>
            <w:tcW w:w="704" w:type="dxa"/>
          </w:tcPr>
          <w:p w14:paraId="5815F40B" w14:textId="32493A86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</w:t>
            </w:r>
          </w:p>
        </w:tc>
        <w:tc>
          <w:tcPr>
            <w:tcW w:w="4394" w:type="dxa"/>
          </w:tcPr>
          <w:p w14:paraId="5D402E40" w14:textId="5605DF8A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Remove Kapton tape from satellite bottom deployment switches</w:t>
            </w:r>
          </w:p>
        </w:tc>
        <w:tc>
          <w:tcPr>
            <w:tcW w:w="851" w:type="dxa"/>
          </w:tcPr>
          <w:p w14:paraId="023B2871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328B2CB3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203EAAF8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1F31B1B4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DD2485E" w14:textId="77777777" w:rsidTr="00B77EA7">
        <w:tc>
          <w:tcPr>
            <w:tcW w:w="704" w:type="dxa"/>
          </w:tcPr>
          <w:p w14:paraId="6DAF7734" w14:textId="4EEFB92F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18</w:t>
            </w:r>
          </w:p>
        </w:tc>
        <w:tc>
          <w:tcPr>
            <w:tcW w:w="4394" w:type="dxa"/>
          </w:tcPr>
          <w:p w14:paraId="7F7CF83A" w14:textId="2376E3D1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>Repeat steps #2-17 for the next satellite.</w:t>
            </w:r>
          </w:p>
        </w:tc>
        <w:tc>
          <w:tcPr>
            <w:tcW w:w="851" w:type="dxa"/>
          </w:tcPr>
          <w:p w14:paraId="784BD076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0F8947C4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2092D849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3C803732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  <w:tr w:rsidR="00B77EA7" w14:paraId="137A5E24" w14:textId="77777777" w:rsidTr="00B77EA7">
        <w:tc>
          <w:tcPr>
            <w:tcW w:w="704" w:type="dxa"/>
          </w:tcPr>
          <w:p w14:paraId="343F728C" w14:textId="64B31FC6" w:rsidR="00B77EA7" w:rsidRDefault="00B77EA7" w:rsidP="00B77EA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</w:t>
            </w:r>
          </w:p>
        </w:tc>
        <w:tc>
          <w:tcPr>
            <w:tcW w:w="4394" w:type="dxa"/>
          </w:tcPr>
          <w:p w14:paraId="011A3A95" w14:textId="081C7D2E" w:rsidR="00B77EA7" w:rsidRPr="00654547" w:rsidRDefault="008D2C44">
            <w:pPr>
              <w:jc w:val="both"/>
              <w:rPr>
                <w:rFonts w:cs="Times New Roman"/>
              </w:rPr>
            </w:pPr>
            <w:r w:rsidRPr="00654547">
              <w:rPr>
                <w:rFonts w:cs="Times New Roman"/>
              </w:rPr>
              <w:t xml:space="preserve">Once all satellites are finished, re-check if all Kapton tape are removed, GND connector properly inserted and power supply is turned OFF </w:t>
            </w:r>
          </w:p>
        </w:tc>
        <w:tc>
          <w:tcPr>
            <w:tcW w:w="851" w:type="dxa"/>
          </w:tcPr>
          <w:p w14:paraId="664611CF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850" w:type="dxa"/>
          </w:tcPr>
          <w:p w14:paraId="29262E6F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714" w:type="dxa"/>
          </w:tcPr>
          <w:p w14:paraId="38D01D69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  <w:tc>
          <w:tcPr>
            <w:tcW w:w="1503" w:type="dxa"/>
          </w:tcPr>
          <w:p w14:paraId="23050AC1" w14:textId="77777777" w:rsidR="00B77EA7" w:rsidRDefault="00B77EA7" w:rsidP="008A5FF9">
            <w:pPr>
              <w:jc w:val="both"/>
              <w:rPr>
                <w:rFonts w:cs="Times New Roman"/>
              </w:rPr>
            </w:pPr>
          </w:p>
        </w:tc>
      </w:tr>
    </w:tbl>
    <w:p w14:paraId="549F44F9" w14:textId="7DC0CDF3" w:rsidR="00784AD2" w:rsidRPr="00C62BD4" w:rsidRDefault="00784AD2" w:rsidP="008A5FF9">
      <w:pPr>
        <w:ind w:firstLine="360"/>
        <w:jc w:val="both"/>
        <w:rPr>
          <w:rFonts w:cs="Times New Roman"/>
        </w:rPr>
      </w:pPr>
    </w:p>
    <w:sectPr w:rsidR="00784AD2" w:rsidRPr="00C62BD4" w:rsidSect="00573FDE">
      <w:headerReference w:type="default" r:id="rId21"/>
      <w:footerReference w:type="default" r:id="rId22"/>
      <w:pgSz w:w="11906" w:h="16838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65615D" w14:textId="77777777" w:rsidR="006209AE" w:rsidRDefault="006209AE" w:rsidP="00D35E2B">
      <w:pPr>
        <w:spacing w:after="0" w:line="240" w:lineRule="auto"/>
      </w:pPr>
      <w:r>
        <w:separator/>
      </w:r>
    </w:p>
  </w:endnote>
  <w:endnote w:type="continuationSeparator" w:id="0">
    <w:p w14:paraId="203D4FBA" w14:textId="77777777" w:rsidR="006209AE" w:rsidRDefault="006209AE" w:rsidP="00D35E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9950336"/>
      <w:docPartObj>
        <w:docPartGallery w:val="Page Numbers (Bottom of Page)"/>
        <w:docPartUnique/>
      </w:docPartObj>
    </w:sdtPr>
    <w:sdtEndPr/>
    <w:sdtContent>
      <w:p w14:paraId="0674F302" w14:textId="0194CF22" w:rsidR="00FA5544" w:rsidRDefault="00FA5544" w:rsidP="00C377E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0FFD" w:rsidRPr="00810FFD">
          <w:rPr>
            <w:noProof/>
            <w:lang w:val="es-ES"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C6BADE" w14:textId="77777777" w:rsidR="006209AE" w:rsidRDefault="006209AE" w:rsidP="00D35E2B">
      <w:pPr>
        <w:spacing w:after="0" w:line="240" w:lineRule="auto"/>
      </w:pPr>
      <w:r>
        <w:separator/>
      </w:r>
    </w:p>
  </w:footnote>
  <w:footnote w:type="continuationSeparator" w:id="0">
    <w:p w14:paraId="78FCF323" w14:textId="77777777" w:rsidR="006209AE" w:rsidRDefault="006209AE" w:rsidP="00D35E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05"/>
      <w:gridCol w:w="1675"/>
      <w:gridCol w:w="4336"/>
    </w:tblGrid>
    <w:tr w:rsidR="00FA5544" w14:paraId="18483E9C" w14:textId="77777777" w:rsidTr="008A5FF9">
      <w:tc>
        <w:tcPr>
          <w:tcW w:w="3005" w:type="dxa"/>
          <w:vAlign w:val="center"/>
        </w:tcPr>
        <w:p w14:paraId="32BF8491" w14:textId="77777777" w:rsidR="00FA5544" w:rsidRDefault="00FA5544" w:rsidP="00D35E2B">
          <w:pPr>
            <w:pStyle w:val="Header"/>
          </w:pPr>
        </w:p>
      </w:tc>
      <w:tc>
        <w:tcPr>
          <w:tcW w:w="1675" w:type="dxa"/>
          <w:vAlign w:val="center"/>
        </w:tcPr>
        <w:p w14:paraId="784D8F68" w14:textId="77777777" w:rsidR="00FA5544" w:rsidRDefault="00FA5544" w:rsidP="00D35E2B">
          <w:pPr>
            <w:pStyle w:val="Header"/>
            <w:jc w:val="center"/>
          </w:pPr>
        </w:p>
      </w:tc>
      <w:tc>
        <w:tcPr>
          <w:tcW w:w="4336" w:type="dxa"/>
          <w:vAlign w:val="center"/>
        </w:tcPr>
        <w:p w14:paraId="528375BA" w14:textId="6525AC0F" w:rsidR="00FA5544" w:rsidRDefault="00C82A5E" w:rsidP="00823842">
          <w:pPr>
            <w:pStyle w:val="Header"/>
            <w:jc w:val="right"/>
          </w:pPr>
          <w:r>
            <w:t>FM Battery charging procedure</w:t>
          </w:r>
        </w:p>
      </w:tc>
    </w:tr>
  </w:tbl>
  <w:p w14:paraId="26969893" w14:textId="77777777" w:rsidR="00FA5544" w:rsidRDefault="00FA5544" w:rsidP="00D35E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F6373"/>
    <w:multiLevelType w:val="multilevel"/>
    <w:tmpl w:val="9B3851D2"/>
    <w:lvl w:ilvl="0">
      <w:start w:val="1"/>
      <w:numFmt w:val="decimal"/>
      <w:lvlText w:val="%1."/>
      <w:lvlJc w:val="left"/>
      <w:pPr>
        <w:tabs>
          <w:tab w:val="num" w:pos="9329"/>
        </w:tabs>
        <w:ind w:left="9329" w:hanging="360"/>
      </w:pPr>
    </w:lvl>
    <w:lvl w:ilvl="1">
      <w:start w:val="1"/>
      <w:numFmt w:val="decimal"/>
      <w:lvlText w:val="%2."/>
      <w:lvlJc w:val="left"/>
      <w:pPr>
        <w:tabs>
          <w:tab w:val="num" w:pos="10049"/>
        </w:tabs>
        <w:ind w:left="10049" w:hanging="360"/>
      </w:pPr>
    </w:lvl>
    <w:lvl w:ilvl="2" w:tentative="1">
      <w:start w:val="1"/>
      <w:numFmt w:val="decimal"/>
      <w:lvlText w:val="%3."/>
      <w:lvlJc w:val="left"/>
      <w:pPr>
        <w:tabs>
          <w:tab w:val="num" w:pos="10769"/>
        </w:tabs>
        <w:ind w:left="10769" w:hanging="360"/>
      </w:pPr>
    </w:lvl>
    <w:lvl w:ilvl="3" w:tentative="1">
      <w:start w:val="1"/>
      <w:numFmt w:val="decimal"/>
      <w:lvlText w:val="%4."/>
      <w:lvlJc w:val="left"/>
      <w:pPr>
        <w:tabs>
          <w:tab w:val="num" w:pos="11489"/>
        </w:tabs>
        <w:ind w:left="11489" w:hanging="360"/>
      </w:pPr>
    </w:lvl>
    <w:lvl w:ilvl="4" w:tentative="1">
      <w:start w:val="1"/>
      <w:numFmt w:val="decimal"/>
      <w:lvlText w:val="%5."/>
      <w:lvlJc w:val="left"/>
      <w:pPr>
        <w:tabs>
          <w:tab w:val="num" w:pos="12209"/>
        </w:tabs>
        <w:ind w:left="12209" w:hanging="360"/>
      </w:pPr>
    </w:lvl>
    <w:lvl w:ilvl="5" w:tentative="1">
      <w:start w:val="1"/>
      <w:numFmt w:val="decimal"/>
      <w:lvlText w:val="%6."/>
      <w:lvlJc w:val="left"/>
      <w:pPr>
        <w:tabs>
          <w:tab w:val="num" w:pos="12929"/>
        </w:tabs>
        <w:ind w:left="12929" w:hanging="360"/>
      </w:pPr>
    </w:lvl>
    <w:lvl w:ilvl="6" w:tentative="1">
      <w:start w:val="1"/>
      <w:numFmt w:val="decimal"/>
      <w:lvlText w:val="%7."/>
      <w:lvlJc w:val="left"/>
      <w:pPr>
        <w:tabs>
          <w:tab w:val="num" w:pos="13649"/>
        </w:tabs>
        <w:ind w:left="13649" w:hanging="360"/>
      </w:pPr>
    </w:lvl>
    <w:lvl w:ilvl="7" w:tentative="1">
      <w:start w:val="1"/>
      <w:numFmt w:val="decimal"/>
      <w:lvlText w:val="%8."/>
      <w:lvlJc w:val="left"/>
      <w:pPr>
        <w:tabs>
          <w:tab w:val="num" w:pos="14369"/>
        </w:tabs>
        <w:ind w:left="14369" w:hanging="360"/>
      </w:pPr>
    </w:lvl>
    <w:lvl w:ilvl="8" w:tentative="1">
      <w:start w:val="1"/>
      <w:numFmt w:val="decimal"/>
      <w:lvlText w:val="%9."/>
      <w:lvlJc w:val="left"/>
      <w:pPr>
        <w:tabs>
          <w:tab w:val="num" w:pos="15089"/>
        </w:tabs>
        <w:ind w:left="15089" w:hanging="360"/>
      </w:pPr>
    </w:lvl>
  </w:abstractNum>
  <w:abstractNum w:abstractNumId="1" w15:restartNumberingAfterBreak="0">
    <w:nsid w:val="00D92FA0"/>
    <w:multiLevelType w:val="hybridMultilevel"/>
    <w:tmpl w:val="895289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B1796A"/>
    <w:multiLevelType w:val="hybridMultilevel"/>
    <w:tmpl w:val="5B264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02752A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817DC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AB868FD"/>
    <w:multiLevelType w:val="hybridMultilevel"/>
    <w:tmpl w:val="1D84B5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4C2493"/>
    <w:multiLevelType w:val="hybridMultilevel"/>
    <w:tmpl w:val="B63239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CAF3EB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0972599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BB655F"/>
    <w:multiLevelType w:val="hybridMultilevel"/>
    <w:tmpl w:val="7DDC01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B82647"/>
    <w:multiLevelType w:val="hybridMultilevel"/>
    <w:tmpl w:val="4FC82BE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6185789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2A4E1D"/>
    <w:multiLevelType w:val="hybridMultilevel"/>
    <w:tmpl w:val="DD7C9AA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0E5227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CB2A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B35057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3A51A5E"/>
    <w:multiLevelType w:val="hybridMultilevel"/>
    <w:tmpl w:val="63FAE0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A36444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9D560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8DE062D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814275"/>
    <w:multiLevelType w:val="multilevel"/>
    <w:tmpl w:val="9B385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B940871"/>
    <w:multiLevelType w:val="hybridMultilevel"/>
    <w:tmpl w:val="1AF6A0B4"/>
    <w:lvl w:ilvl="0" w:tplc="EF7C163A">
      <w:start w:val="1"/>
      <w:numFmt w:val="lowerLetter"/>
      <w:lvlText w:val="(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697C5A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105970"/>
    <w:multiLevelType w:val="multilevel"/>
    <w:tmpl w:val="3FF2B6C6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4" w15:restartNumberingAfterBreak="0">
    <w:nsid w:val="3A657A84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460C29"/>
    <w:multiLevelType w:val="hybridMultilevel"/>
    <w:tmpl w:val="0C9AE49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551ADA"/>
    <w:multiLevelType w:val="hybridMultilevel"/>
    <w:tmpl w:val="A9F8112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724040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8" w15:restartNumberingAfterBreak="0">
    <w:nsid w:val="43597026"/>
    <w:multiLevelType w:val="hybridMultilevel"/>
    <w:tmpl w:val="5BD8E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DA09F6"/>
    <w:multiLevelType w:val="hybridMultilevel"/>
    <w:tmpl w:val="908EF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36637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4AC64656"/>
    <w:multiLevelType w:val="hybridMultilevel"/>
    <w:tmpl w:val="4CC6B9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F960C9"/>
    <w:multiLevelType w:val="hybridMultilevel"/>
    <w:tmpl w:val="AFE43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D96A5A"/>
    <w:multiLevelType w:val="hybridMultilevel"/>
    <w:tmpl w:val="B3E6F50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B54EA7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2E2688A"/>
    <w:multiLevelType w:val="hybridMultilevel"/>
    <w:tmpl w:val="768C4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697D7D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8D22C7"/>
    <w:multiLevelType w:val="hybridMultilevel"/>
    <w:tmpl w:val="ABCE7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C8B7AC2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C00698"/>
    <w:multiLevelType w:val="hybridMultilevel"/>
    <w:tmpl w:val="26B8B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8F1DD8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3CF4F89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704014"/>
    <w:multiLevelType w:val="hybridMultilevel"/>
    <w:tmpl w:val="FE2457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87B066D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9077853"/>
    <w:multiLevelType w:val="hybridMultilevel"/>
    <w:tmpl w:val="AF1097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C530B83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F54261C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28D5428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55A52D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49" w15:restartNumberingAfterBreak="0">
    <w:nsid w:val="774E2D96"/>
    <w:multiLevelType w:val="hybridMultilevel"/>
    <w:tmpl w:val="F3D84C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7570A87"/>
    <w:multiLevelType w:val="hybridMultilevel"/>
    <w:tmpl w:val="9214AC26"/>
    <w:lvl w:ilvl="0" w:tplc="3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28"/>
  </w:num>
  <w:num w:numId="3">
    <w:abstractNumId w:val="14"/>
  </w:num>
  <w:num w:numId="4">
    <w:abstractNumId w:val="18"/>
  </w:num>
  <w:num w:numId="5">
    <w:abstractNumId w:val="30"/>
  </w:num>
  <w:num w:numId="6">
    <w:abstractNumId w:val="35"/>
  </w:num>
  <w:num w:numId="7">
    <w:abstractNumId w:val="7"/>
  </w:num>
  <w:num w:numId="8">
    <w:abstractNumId w:val="23"/>
  </w:num>
  <w:num w:numId="9">
    <w:abstractNumId w:val="27"/>
  </w:num>
  <w:num w:numId="10">
    <w:abstractNumId w:val="29"/>
  </w:num>
  <w:num w:numId="11">
    <w:abstractNumId w:val="48"/>
  </w:num>
  <w:num w:numId="12">
    <w:abstractNumId w:val="25"/>
  </w:num>
  <w:num w:numId="13">
    <w:abstractNumId w:val="9"/>
  </w:num>
  <w:num w:numId="14">
    <w:abstractNumId w:val="4"/>
  </w:num>
  <w:num w:numId="15">
    <w:abstractNumId w:val="6"/>
  </w:num>
  <w:num w:numId="16">
    <w:abstractNumId w:val="32"/>
  </w:num>
  <w:num w:numId="17">
    <w:abstractNumId w:val="2"/>
  </w:num>
  <w:num w:numId="18">
    <w:abstractNumId w:val="39"/>
  </w:num>
  <w:num w:numId="19">
    <w:abstractNumId w:val="37"/>
  </w:num>
  <w:num w:numId="20">
    <w:abstractNumId w:val="16"/>
  </w:num>
  <w:num w:numId="21">
    <w:abstractNumId w:val="44"/>
  </w:num>
  <w:num w:numId="22">
    <w:abstractNumId w:val="15"/>
  </w:num>
  <w:num w:numId="23">
    <w:abstractNumId w:val="49"/>
  </w:num>
  <w:num w:numId="24">
    <w:abstractNumId w:val="21"/>
  </w:num>
  <w:num w:numId="25">
    <w:abstractNumId w:val="5"/>
  </w:num>
  <w:num w:numId="26">
    <w:abstractNumId w:val="20"/>
  </w:num>
  <w:num w:numId="27">
    <w:abstractNumId w:val="42"/>
  </w:num>
  <w:num w:numId="28">
    <w:abstractNumId w:val="0"/>
  </w:num>
  <w:num w:numId="29">
    <w:abstractNumId w:val="1"/>
  </w:num>
  <w:num w:numId="30">
    <w:abstractNumId w:val="10"/>
  </w:num>
  <w:num w:numId="31">
    <w:abstractNumId w:val="26"/>
  </w:num>
  <w:num w:numId="32">
    <w:abstractNumId w:val="33"/>
  </w:num>
  <w:num w:numId="33">
    <w:abstractNumId w:val="12"/>
  </w:num>
  <w:num w:numId="34">
    <w:abstractNumId w:val="38"/>
  </w:num>
  <w:num w:numId="35">
    <w:abstractNumId w:val="11"/>
  </w:num>
  <w:num w:numId="36">
    <w:abstractNumId w:val="47"/>
  </w:num>
  <w:num w:numId="37">
    <w:abstractNumId w:val="45"/>
  </w:num>
  <w:num w:numId="38">
    <w:abstractNumId w:val="43"/>
  </w:num>
  <w:num w:numId="39">
    <w:abstractNumId w:val="3"/>
  </w:num>
  <w:num w:numId="40">
    <w:abstractNumId w:val="40"/>
  </w:num>
  <w:num w:numId="41">
    <w:abstractNumId w:val="34"/>
  </w:num>
  <w:num w:numId="42">
    <w:abstractNumId w:val="19"/>
  </w:num>
  <w:num w:numId="43">
    <w:abstractNumId w:val="41"/>
  </w:num>
  <w:num w:numId="44">
    <w:abstractNumId w:val="17"/>
  </w:num>
  <w:num w:numId="45">
    <w:abstractNumId w:val="36"/>
  </w:num>
  <w:num w:numId="46">
    <w:abstractNumId w:val="46"/>
  </w:num>
  <w:num w:numId="47">
    <w:abstractNumId w:val="24"/>
  </w:num>
  <w:num w:numId="48">
    <w:abstractNumId w:val="50"/>
  </w:num>
  <w:num w:numId="49">
    <w:abstractNumId w:val="13"/>
  </w:num>
  <w:num w:numId="50">
    <w:abstractNumId w:val="8"/>
  </w:num>
  <w:num w:numId="51">
    <w:abstractNumId w:val="22"/>
  </w:num>
  <w:numIdMacAtCleanup w:val="5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Hari">
    <w15:presenceInfo w15:providerId="Windows Live" w15:userId="d8c765009ae9465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trackRevisions/>
  <w:defaultTabStop w:val="72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02DF"/>
    <w:rsid w:val="0000269D"/>
    <w:rsid w:val="00011434"/>
    <w:rsid w:val="00033C40"/>
    <w:rsid w:val="00040305"/>
    <w:rsid w:val="000508EE"/>
    <w:rsid w:val="0005090C"/>
    <w:rsid w:val="0005253A"/>
    <w:rsid w:val="000671CD"/>
    <w:rsid w:val="00067F31"/>
    <w:rsid w:val="00075FD8"/>
    <w:rsid w:val="000762ED"/>
    <w:rsid w:val="000863F0"/>
    <w:rsid w:val="000901B3"/>
    <w:rsid w:val="000A2E78"/>
    <w:rsid w:val="000B606F"/>
    <w:rsid w:val="000D5E09"/>
    <w:rsid w:val="000E1596"/>
    <w:rsid w:val="00112D2C"/>
    <w:rsid w:val="00114452"/>
    <w:rsid w:val="00123FD4"/>
    <w:rsid w:val="0012596A"/>
    <w:rsid w:val="001332C6"/>
    <w:rsid w:val="001434C3"/>
    <w:rsid w:val="00155B7A"/>
    <w:rsid w:val="00164C8F"/>
    <w:rsid w:val="0016704A"/>
    <w:rsid w:val="00182664"/>
    <w:rsid w:val="00194C19"/>
    <w:rsid w:val="00196427"/>
    <w:rsid w:val="001B69A2"/>
    <w:rsid w:val="001C55EF"/>
    <w:rsid w:val="001E26CE"/>
    <w:rsid w:val="001F4F2F"/>
    <w:rsid w:val="001F57E5"/>
    <w:rsid w:val="00202423"/>
    <w:rsid w:val="00202589"/>
    <w:rsid w:val="002069D0"/>
    <w:rsid w:val="00212D32"/>
    <w:rsid w:val="002317AF"/>
    <w:rsid w:val="00231C65"/>
    <w:rsid w:val="00232B09"/>
    <w:rsid w:val="00234E15"/>
    <w:rsid w:val="00235736"/>
    <w:rsid w:val="0024209E"/>
    <w:rsid w:val="002427AF"/>
    <w:rsid w:val="00245B88"/>
    <w:rsid w:val="00247708"/>
    <w:rsid w:val="002541E4"/>
    <w:rsid w:val="0026216B"/>
    <w:rsid w:val="00262BC0"/>
    <w:rsid w:val="00275EF6"/>
    <w:rsid w:val="002A0189"/>
    <w:rsid w:val="002B7C75"/>
    <w:rsid w:val="002C124C"/>
    <w:rsid w:val="002C2ECD"/>
    <w:rsid w:val="002C38D2"/>
    <w:rsid w:val="002C63CB"/>
    <w:rsid w:val="002D2949"/>
    <w:rsid w:val="002E1BF3"/>
    <w:rsid w:val="002F2463"/>
    <w:rsid w:val="003007B0"/>
    <w:rsid w:val="0030294A"/>
    <w:rsid w:val="00317848"/>
    <w:rsid w:val="0032441F"/>
    <w:rsid w:val="00333642"/>
    <w:rsid w:val="00344A81"/>
    <w:rsid w:val="00346DA8"/>
    <w:rsid w:val="00350B03"/>
    <w:rsid w:val="003536BF"/>
    <w:rsid w:val="00364E0D"/>
    <w:rsid w:val="00383E07"/>
    <w:rsid w:val="00391744"/>
    <w:rsid w:val="00392847"/>
    <w:rsid w:val="00397C46"/>
    <w:rsid w:val="003A382D"/>
    <w:rsid w:val="003A4EE6"/>
    <w:rsid w:val="003A78AC"/>
    <w:rsid w:val="003C0EAE"/>
    <w:rsid w:val="003C6D77"/>
    <w:rsid w:val="003D58E5"/>
    <w:rsid w:val="003E19EF"/>
    <w:rsid w:val="003F12B7"/>
    <w:rsid w:val="003F3711"/>
    <w:rsid w:val="004031EE"/>
    <w:rsid w:val="00405243"/>
    <w:rsid w:val="0044437B"/>
    <w:rsid w:val="00452C64"/>
    <w:rsid w:val="004719A5"/>
    <w:rsid w:val="004A08DC"/>
    <w:rsid w:val="004A1220"/>
    <w:rsid w:val="004A20A6"/>
    <w:rsid w:val="004B1A1B"/>
    <w:rsid w:val="004B1DC2"/>
    <w:rsid w:val="004B3AAD"/>
    <w:rsid w:val="004C0277"/>
    <w:rsid w:val="004C5D73"/>
    <w:rsid w:val="004E181A"/>
    <w:rsid w:val="004E55D0"/>
    <w:rsid w:val="004F371B"/>
    <w:rsid w:val="00503FE8"/>
    <w:rsid w:val="00517DC5"/>
    <w:rsid w:val="00525225"/>
    <w:rsid w:val="00532908"/>
    <w:rsid w:val="00533EA4"/>
    <w:rsid w:val="00536F70"/>
    <w:rsid w:val="0055067A"/>
    <w:rsid w:val="00566F1B"/>
    <w:rsid w:val="00571A0A"/>
    <w:rsid w:val="00573FDE"/>
    <w:rsid w:val="00580C0A"/>
    <w:rsid w:val="005A347A"/>
    <w:rsid w:val="005E40DE"/>
    <w:rsid w:val="005E57EA"/>
    <w:rsid w:val="005F1FF4"/>
    <w:rsid w:val="005F6AF7"/>
    <w:rsid w:val="0060081D"/>
    <w:rsid w:val="0061149A"/>
    <w:rsid w:val="00620161"/>
    <w:rsid w:val="006209AE"/>
    <w:rsid w:val="00622298"/>
    <w:rsid w:val="00623187"/>
    <w:rsid w:val="00625CB4"/>
    <w:rsid w:val="00633C58"/>
    <w:rsid w:val="00640405"/>
    <w:rsid w:val="00652241"/>
    <w:rsid w:val="00654547"/>
    <w:rsid w:val="00660195"/>
    <w:rsid w:val="006629D5"/>
    <w:rsid w:val="006835B5"/>
    <w:rsid w:val="00684D78"/>
    <w:rsid w:val="00686B07"/>
    <w:rsid w:val="006A20BF"/>
    <w:rsid w:val="006A4C02"/>
    <w:rsid w:val="006A6B1F"/>
    <w:rsid w:val="006A7531"/>
    <w:rsid w:val="006B0FBF"/>
    <w:rsid w:val="006C230F"/>
    <w:rsid w:val="006E48AD"/>
    <w:rsid w:val="007148A9"/>
    <w:rsid w:val="007161AA"/>
    <w:rsid w:val="00720343"/>
    <w:rsid w:val="007319C3"/>
    <w:rsid w:val="00754382"/>
    <w:rsid w:val="007617F6"/>
    <w:rsid w:val="007635AD"/>
    <w:rsid w:val="007668F2"/>
    <w:rsid w:val="0078077E"/>
    <w:rsid w:val="00783402"/>
    <w:rsid w:val="00784AD2"/>
    <w:rsid w:val="007B4B67"/>
    <w:rsid w:val="007E4D0B"/>
    <w:rsid w:val="007E71C7"/>
    <w:rsid w:val="007F36F9"/>
    <w:rsid w:val="00810FFD"/>
    <w:rsid w:val="00823842"/>
    <w:rsid w:val="00827E56"/>
    <w:rsid w:val="00832604"/>
    <w:rsid w:val="00833A2F"/>
    <w:rsid w:val="0083473E"/>
    <w:rsid w:val="00840301"/>
    <w:rsid w:val="00846F53"/>
    <w:rsid w:val="0086192B"/>
    <w:rsid w:val="00865CFB"/>
    <w:rsid w:val="008707C8"/>
    <w:rsid w:val="00884223"/>
    <w:rsid w:val="00890185"/>
    <w:rsid w:val="00890A9A"/>
    <w:rsid w:val="008934C7"/>
    <w:rsid w:val="008A0D0C"/>
    <w:rsid w:val="008A5FF9"/>
    <w:rsid w:val="008B17E7"/>
    <w:rsid w:val="008C56A8"/>
    <w:rsid w:val="008D1BDA"/>
    <w:rsid w:val="008D2C44"/>
    <w:rsid w:val="008E6366"/>
    <w:rsid w:val="008F5605"/>
    <w:rsid w:val="008F5844"/>
    <w:rsid w:val="00900807"/>
    <w:rsid w:val="0090441B"/>
    <w:rsid w:val="009060AC"/>
    <w:rsid w:val="00916C76"/>
    <w:rsid w:val="00924AE3"/>
    <w:rsid w:val="0092536E"/>
    <w:rsid w:val="0093210D"/>
    <w:rsid w:val="00945BCF"/>
    <w:rsid w:val="00950465"/>
    <w:rsid w:val="00951792"/>
    <w:rsid w:val="009536CB"/>
    <w:rsid w:val="009610BB"/>
    <w:rsid w:val="00970548"/>
    <w:rsid w:val="00974410"/>
    <w:rsid w:val="00985A8E"/>
    <w:rsid w:val="00997B71"/>
    <w:rsid w:val="009A44E2"/>
    <w:rsid w:val="009D7191"/>
    <w:rsid w:val="009D76D2"/>
    <w:rsid w:val="009D76FF"/>
    <w:rsid w:val="009E255C"/>
    <w:rsid w:val="00A27994"/>
    <w:rsid w:val="00A429DB"/>
    <w:rsid w:val="00A501FB"/>
    <w:rsid w:val="00A516D4"/>
    <w:rsid w:val="00A5181C"/>
    <w:rsid w:val="00A52839"/>
    <w:rsid w:val="00A572F7"/>
    <w:rsid w:val="00A706D7"/>
    <w:rsid w:val="00A93539"/>
    <w:rsid w:val="00AB3D61"/>
    <w:rsid w:val="00AC3194"/>
    <w:rsid w:val="00AC32CD"/>
    <w:rsid w:val="00AE2A7C"/>
    <w:rsid w:val="00AE4D2B"/>
    <w:rsid w:val="00AE5E29"/>
    <w:rsid w:val="00AF2E9F"/>
    <w:rsid w:val="00B235F8"/>
    <w:rsid w:val="00B316B7"/>
    <w:rsid w:val="00B316E8"/>
    <w:rsid w:val="00B362A1"/>
    <w:rsid w:val="00B36868"/>
    <w:rsid w:val="00B41039"/>
    <w:rsid w:val="00B43FDC"/>
    <w:rsid w:val="00B6349D"/>
    <w:rsid w:val="00B64A69"/>
    <w:rsid w:val="00B72B4D"/>
    <w:rsid w:val="00B77EA7"/>
    <w:rsid w:val="00B8559A"/>
    <w:rsid w:val="00B869FC"/>
    <w:rsid w:val="00BA4FBF"/>
    <w:rsid w:val="00BA5E82"/>
    <w:rsid w:val="00BA6E6F"/>
    <w:rsid w:val="00BA7EC6"/>
    <w:rsid w:val="00BB37A1"/>
    <w:rsid w:val="00BC36F4"/>
    <w:rsid w:val="00BF196C"/>
    <w:rsid w:val="00C11F71"/>
    <w:rsid w:val="00C1556F"/>
    <w:rsid w:val="00C17AE4"/>
    <w:rsid w:val="00C21D18"/>
    <w:rsid w:val="00C234FE"/>
    <w:rsid w:val="00C31002"/>
    <w:rsid w:val="00C377EC"/>
    <w:rsid w:val="00C56899"/>
    <w:rsid w:val="00C62BD4"/>
    <w:rsid w:val="00C7084A"/>
    <w:rsid w:val="00C80DF9"/>
    <w:rsid w:val="00C82A5E"/>
    <w:rsid w:val="00C917F1"/>
    <w:rsid w:val="00C9389A"/>
    <w:rsid w:val="00C95B68"/>
    <w:rsid w:val="00CA6577"/>
    <w:rsid w:val="00CB0E26"/>
    <w:rsid w:val="00CB56D3"/>
    <w:rsid w:val="00CC15DD"/>
    <w:rsid w:val="00CC3EF1"/>
    <w:rsid w:val="00CD4DAA"/>
    <w:rsid w:val="00CD7730"/>
    <w:rsid w:val="00CE34A5"/>
    <w:rsid w:val="00CE3E95"/>
    <w:rsid w:val="00CE5422"/>
    <w:rsid w:val="00CE7C5E"/>
    <w:rsid w:val="00D055E5"/>
    <w:rsid w:val="00D11A5B"/>
    <w:rsid w:val="00D35E2B"/>
    <w:rsid w:val="00D361F0"/>
    <w:rsid w:val="00D46260"/>
    <w:rsid w:val="00D825D2"/>
    <w:rsid w:val="00D8598F"/>
    <w:rsid w:val="00D94D0B"/>
    <w:rsid w:val="00DB1955"/>
    <w:rsid w:val="00DC2E04"/>
    <w:rsid w:val="00DC31C8"/>
    <w:rsid w:val="00DD7340"/>
    <w:rsid w:val="00DF1587"/>
    <w:rsid w:val="00E00B62"/>
    <w:rsid w:val="00E01CD5"/>
    <w:rsid w:val="00E333DC"/>
    <w:rsid w:val="00E337A0"/>
    <w:rsid w:val="00E4267C"/>
    <w:rsid w:val="00E46200"/>
    <w:rsid w:val="00E5342E"/>
    <w:rsid w:val="00E70DAE"/>
    <w:rsid w:val="00E74594"/>
    <w:rsid w:val="00E8348D"/>
    <w:rsid w:val="00E840A4"/>
    <w:rsid w:val="00EA2703"/>
    <w:rsid w:val="00EA397D"/>
    <w:rsid w:val="00EA480C"/>
    <w:rsid w:val="00EB3F89"/>
    <w:rsid w:val="00EC4F73"/>
    <w:rsid w:val="00ED23E7"/>
    <w:rsid w:val="00EE1D2D"/>
    <w:rsid w:val="00F012FD"/>
    <w:rsid w:val="00F146AA"/>
    <w:rsid w:val="00F202DF"/>
    <w:rsid w:val="00F212E0"/>
    <w:rsid w:val="00F34310"/>
    <w:rsid w:val="00F44498"/>
    <w:rsid w:val="00F656BD"/>
    <w:rsid w:val="00F8314D"/>
    <w:rsid w:val="00F84EDD"/>
    <w:rsid w:val="00F86916"/>
    <w:rsid w:val="00F970CA"/>
    <w:rsid w:val="00FA5544"/>
    <w:rsid w:val="00FA6E3B"/>
    <w:rsid w:val="00FB7AB3"/>
    <w:rsid w:val="00FC2B09"/>
    <w:rsid w:val="00FF0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01E377A8"/>
  <w15:chartTrackingRefBased/>
  <w15:docId w15:val="{F8AFD679-F887-4811-B8FF-CBD76D290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4498"/>
    <w:rPr>
      <w:rFonts w:ascii="Times New Roman" w:hAnsi="Times New Roman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4498"/>
    <w:pPr>
      <w:keepNext/>
      <w:keepLines/>
      <w:spacing w:before="360" w:after="120"/>
      <w:outlineLvl w:val="0"/>
    </w:pPr>
    <w:rPr>
      <w:rFonts w:eastAsiaTheme="majorEastAsia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4498"/>
    <w:pPr>
      <w:keepNext/>
      <w:keepLines/>
      <w:spacing w:before="160" w:after="120"/>
      <w:outlineLvl w:val="1"/>
    </w:pPr>
    <w:rPr>
      <w:rFonts w:eastAsiaTheme="majorEastAsia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2BD4"/>
    <w:pPr>
      <w:keepNext/>
      <w:keepLines/>
      <w:spacing w:before="40" w:after="0"/>
      <w:outlineLvl w:val="2"/>
    </w:pPr>
    <w:rPr>
      <w:rFonts w:eastAsiaTheme="majorEastAsia" w:cstheme="majorBidi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BD4"/>
    <w:pPr>
      <w:keepNext/>
      <w:keepLines/>
      <w:spacing w:before="40" w:after="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4498"/>
    <w:rPr>
      <w:rFonts w:ascii="Times New Roman" w:eastAsiaTheme="majorEastAsia" w:hAnsi="Times New Roman" w:cstheme="majorBidi"/>
      <w:b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73FD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80DF9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573FDE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C62BD4"/>
    <w:pPr>
      <w:spacing w:after="0" w:line="240" w:lineRule="auto"/>
    </w:pPr>
    <w:rPr>
      <w:rFonts w:ascii="Times New Roman" w:hAnsi="Times New Roman"/>
    </w:rPr>
  </w:style>
  <w:style w:type="character" w:customStyle="1" w:styleId="NoSpacingChar">
    <w:name w:val="No Spacing Char"/>
    <w:basedOn w:val="DefaultParagraphFont"/>
    <w:link w:val="NoSpacing"/>
    <w:uiPriority w:val="1"/>
    <w:rsid w:val="00C62BD4"/>
    <w:rPr>
      <w:rFonts w:ascii="Times New Roman" w:hAnsi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F44498"/>
    <w:rPr>
      <w:rFonts w:ascii="Times New Roman" w:eastAsiaTheme="majorEastAsia" w:hAnsi="Times New Roman" w:cstheme="majorBidi"/>
      <w:b/>
      <w:sz w:val="24"/>
      <w:szCs w:val="26"/>
    </w:rPr>
  </w:style>
  <w:style w:type="paragraph" w:styleId="ListParagraph">
    <w:name w:val="List Paragraph"/>
    <w:basedOn w:val="Normal"/>
    <w:uiPriority w:val="34"/>
    <w:qFormat/>
    <w:rsid w:val="001F57E5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4E55D0"/>
    <w:pPr>
      <w:tabs>
        <w:tab w:val="left" w:pos="660"/>
        <w:tab w:val="right" w:leader="dot" w:pos="9016"/>
      </w:tabs>
      <w:spacing w:after="100"/>
    </w:pPr>
  </w:style>
  <w:style w:type="table" w:styleId="TableGrid">
    <w:name w:val="Table Grid"/>
    <w:basedOn w:val="TableNormal"/>
    <w:uiPriority w:val="39"/>
    <w:rsid w:val="00D35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5E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5E2B"/>
  </w:style>
  <w:style w:type="paragraph" w:styleId="Footer">
    <w:name w:val="footer"/>
    <w:basedOn w:val="Normal"/>
    <w:link w:val="FooterChar"/>
    <w:uiPriority w:val="99"/>
    <w:unhideWhenUsed/>
    <w:rsid w:val="00D35E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5E2B"/>
  </w:style>
  <w:style w:type="character" w:customStyle="1" w:styleId="Heading3Char">
    <w:name w:val="Heading 3 Char"/>
    <w:basedOn w:val="DefaultParagraphFont"/>
    <w:link w:val="Heading3"/>
    <w:uiPriority w:val="9"/>
    <w:rsid w:val="00C62BD4"/>
    <w:rPr>
      <w:rFonts w:ascii="Times New Roman" w:eastAsiaTheme="majorEastAsia" w:hAnsi="Times New Roman" w:cstheme="majorBid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E181A"/>
    <w:pPr>
      <w:spacing w:after="100"/>
      <w:ind w:left="440"/>
    </w:pPr>
  </w:style>
  <w:style w:type="paragraph" w:styleId="Quote">
    <w:name w:val="Quote"/>
    <w:basedOn w:val="Normal"/>
    <w:next w:val="Normal"/>
    <w:link w:val="QuoteChar"/>
    <w:uiPriority w:val="29"/>
    <w:qFormat/>
    <w:rsid w:val="006B0FBF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0FBF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6B0FB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3536BF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19A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9A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319C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19C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19C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19C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19C3"/>
    <w:rPr>
      <w:b/>
      <w:bCs/>
    </w:rPr>
  </w:style>
  <w:style w:type="character" w:customStyle="1" w:styleId="ts-alignment-element">
    <w:name w:val="ts-alignment-element"/>
    <w:basedOn w:val="DefaultParagraphFont"/>
    <w:rsid w:val="007319C3"/>
  </w:style>
  <w:style w:type="paragraph" w:styleId="NormalWeb">
    <w:name w:val="Normal (Web)"/>
    <w:basedOn w:val="Normal"/>
    <w:uiPriority w:val="99"/>
    <w:semiHidden/>
    <w:unhideWhenUsed/>
    <w:rsid w:val="008F584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PH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2BD4"/>
    <w:rPr>
      <w:rFonts w:ascii="Times New Roman" w:eastAsiaTheme="majorEastAsia" w:hAnsi="Times New Roman" w:cstheme="majorBidi"/>
      <w:i/>
      <w:iCs/>
    </w:rPr>
  </w:style>
  <w:style w:type="paragraph" w:styleId="Revision">
    <w:name w:val="Revision"/>
    <w:hidden/>
    <w:uiPriority w:val="99"/>
    <w:semiHidden/>
    <w:rsid w:val="00C62BD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8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3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74D50F-3A6E-4FFB-82DF-060E57F939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770</Words>
  <Characters>4391</Characters>
  <Application>Microsoft Office Word</Application>
  <DocSecurity>0</DocSecurity>
  <Lines>36</Lines>
  <Paragraphs>10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3" baseType="lpstr">
      <vt:lpstr>Rail switch repair procedure</vt:lpstr>
      <vt:lpstr>Rail switch repair procedure</vt:lpstr>
      <vt:lpstr>EM Thermal Vacuum Test Procedure</vt:lpstr>
    </vt:vector>
  </TitlesOfParts>
  <Company>Kyushu Institute of Technology</Company>
  <LinksUpToDate>false</LinksUpToDate>
  <CharactersWithSpaces>5151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Rail switch repair procedure</dc:title>
  <dc:subject>BIRDS-4 Project</dc:subject>
  <dc:creator>izrael bautista</dc:creator>
  <cp:keywords/>
  <dc:description/>
  <cp:lastModifiedBy>Hari</cp:lastModifiedBy>
  <cp:revision>12</cp:revision>
  <cp:lastPrinted>2019-12-07T11:10:00Z</cp:lastPrinted>
  <dcterms:created xsi:type="dcterms:W3CDTF">2020-09-08T09:28:00Z</dcterms:created>
  <dcterms:modified xsi:type="dcterms:W3CDTF">2022-03-12T13:54:00Z</dcterms:modified>
</cp:coreProperties>
</file>